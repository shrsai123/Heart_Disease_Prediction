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A14DAA" w:rsidRPr="00591112" w:rsidRDefault="00000000" w:rsidP="00A422EC">
      <w:pPr>
        <w:pBdr>
          <w:top w:val="nil"/>
          <w:left w:val="nil"/>
          <w:bottom w:val="nil"/>
          <w:right w:val="nil"/>
          <w:between w:val="nil"/>
        </w:pBdr>
        <w:spacing w:line="480" w:lineRule="auto"/>
        <w:jc w:val="center"/>
        <w:rPr>
          <w:color w:val="156082"/>
        </w:rPr>
      </w:pPr>
      <w:r w:rsidRPr="00591112">
        <w:rPr>
          <w:noProof/>
          <w:color w:val="156082"/>
        </w:rPr>
        <w:drawing>
          <wp:inline distT="0" distB="0" distL="0" distR="0" wp14:anchorId="084D922E" wp14:editId="22EDB153">
            <wp:extent cx="1417320" cy="750898"/>
            <wp:effectExtent l="0" t="0" r="0" b="0"/>
            <wp:docPr id="182332536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17320" cy="750898"/>
                    </a:xfrm>
                    <a:prstGeom prst="rect">
                      <a:avLst/>
                    </a:prstGeom>
                    <a:ln/>
                  </pic:spPr>
                </pic:pic>
              </a:graphicData>
            </a:graphic>
          </wp:inline>
        </w:drawing>
      </w:r>
    </w:p>
    <w:p w14:paraId="00000002" w14:textId="2B7318D8" w:rsidR="00A14DAA" w:rsidRPr="00591112" w:rsidRDefault="006D13BE" w:rsidP="00A422EC">
      <w:pPr>
        <w:pBdr>
          <w:top w:val="single" w:sz="6" w:space="6" w:color="156082"/>
          <w:left w:val="nil"/>
          <w:bottom w:val="single" w:sz="6" w:space="6" w:color="156082"/>
          <w:right w:val="nil"/>
          <w:between w:val="nil"/>
        </w:pBdr>
        <w:spacing w:line="480" w:lineRule="auto"/>
        <w:jc w:val="center"/>
        <w:rPr>
          <w:smallCaps/>
          <w:color w:val="156082"/>
        </w:rPr>
      </w:pPr>
      <w:r>
        <w:rPr>
          <w:smallCaps/>
          <w:color w:val="156082"/>
        </w:rPr>
        <w:t>HEART DISEASE PREDICTION</w:t>
      </w:r>
    </w:p>
    <w:p w14:paraId="00000003" w14:textId="77777777" w:rsidR="00A14DAA" w:rsidRPr="00591112" w:rsidRDefault="00000000" w:rsidP="00A422EC">
      <w:pPr>
        <w:pBdr>
          <w:top w:val="nil"/>
          <w:left w:val="nil"/>
          <w:bottom w:val="nil"/>
          <w:right w:val="nil"/>
          <w:between w:val="nil"/>
        </w:pBdr>
        <w:spacing w:line="480" w:lineRule="auto"/>
        <w:jc w:val="center"/>
        <w:rPr>
          <w:color w:val="156082"/>
        </w:rPr>
      </w:pPr>
      <w:r w:rsidRPr="00591112">
        <w:rPr>
          <w:color w:val="156082"/>
        </w:rPr>
        <w:t>Final Report</w:t>
      </w:r>
    </w:p>
    <w:p w14:paraId="00000004" w14:textId="77777777" w:rsidR="00A14DAA" w:rsidRPr="00591112" w:rsidRDefault="00000000" w:rsidP="00A422EC">
      <w:pPr>
        <w:pBdr>
          <w:top w:val="nil"/>
          <w:left w:val="nil"/>
          <w:bottom w:val="nil"/>
          <w:right w:val="nil"/>
          <w:between w:val="nil"/>
        </w:pBdr>
        <w:spacing w:line="480" w:lineRule="auto"/>
        <w:jc w:val="center"/>
        <w:rPr>
          <w:color w:val="156082"/>
        </w:rPr>
      </w:pPr>
      <w:r w:rsidRPr="00591112">
        <w:rPr>
          <w:noProof/>
          <w:color w:val="156082"/>
        </w:rPr>
        <w:drawing>
          <wp:inline distT="0" distB="0" distL="0" distR="0" wp14:anchorId="13B882FD" wp14:editId="2885E27A">
            <wp:extent cx="758952" cy="478932"/>
            <wp:effectExtent l="0" t="0" r="0" b="0"/>
            <wp:docPr id="18233253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758952" cy="478932"/>
                    </a:xfrm>
                    <a:prstGeom prst="rect">
                      <a:avLst/>
                    </a:prstGeom>
                    <a:ln/>
                  </pic:spPr>
                </pic:pic>
              </a:graphicData>
            </a:graphic>
          </wp:inline>
        </w:drawing>
      </w:r>
    </w:p>
    <w:p w14:paraId="00000005" w14:textId="77777777" w:rsidR="00A14DAA" w:rsidRPr="00591112" w:rsidRDefault="00000000" w:rsidP="00A422EC">
      <w:pPr>
        <w:spacing w:line="480" w:lineRule="auto"/>
      </w:pPr>
      <w:r w:rsidRPr="00591112">
        <w:rPr>
          <w:noProof/>
          <w:color w:val="156082"/>
        </w:rPr>
        <mc:AlternateContent>
          <mc:Choice Requires="wps">
            <w:drawing>
              <wp:anchor distT="0" distB="0" distL="114300" distR="114300" simplePos="0" relativeHeight="251658240" behindDoc="0" locked="0" layoutInCell="1" hidden="0" allowOverlap="1" wp14:anchorId="334E2F7F" wp14:editId="687EA05D">
                <wp:simplePos x="0" y="0"/>
                <wp:positionH relativeFrom="margin">
                  <wp:posOffset>-7434</wp:posOffset>
                </wp:positionH>
                <wp:positionV relativeFrom="page">
                  <wp:posOffset>6542049</wp:posOffset>
                </wp:positionV>
                <wp:extent cx="6553200" cy="1040780"/>
                <wp:effectExtent l="0" t="0" r="0" b="635"/>
                <wp:wrapNone/>
                <wp:docPr id="1823325355" name="Rectangle 1823325355"/>
                <wp:cNvGraphicFramePr/>
                <a:graphic xmlns:a="http://schemas.openxmlformats.org/drawingml/2006/main">
                  <a:graphicData uri="http://schemas.microsoft.com/office/word/2010/wordprocessingShape">
                    <wps:wsp>
                      <wps:cNvSpPr/>
                      <wps:spPr>
                        <a:xfrm>
                          <a:off x="0" y="0"/>
                          <a:ext cx="6553200" cy="1040780"/>
                        </a:xfrm>
                        <a:prstGeom prst="rect">
                          <a:avLst/>
                        </a:prstGeom>
                        <a:noFill/>
                        <a:ln>
                          <a:noFill/>
                        </a:ln>
                      </wps:spPr>
                      <wps:txbx>
                        <w:txbxContent>
                          <w:p w14:paraId="0FFD7BF4" w14:textId="77777777" w:rsidR="00A14DAA" w:rsidRPr="0078512B" w:rsidRDefault="00000000">
                            <w:pPr>
                              <w:jc w:val="center"/>
                              <w:textDirection w:val="btLr"/>
                            </w:pPr>
                            <w:r w:rsidRPr="0078512B">
                              <w:rPr>
                                <w:rFonts w:eastAsia="Arial"/>
                              </w:rPr>
                              <w:t>Khoury College of Computer Science, Northeastern University</w:t>
                            </w:r>
                          </w:p>
                          <w:p w14:paraId="0A88ED80" w14:textId="77777777" w:rsidR="00A14DAA" w:rsidRPr="0078512B" w:rsidRDefault="00000000">
                            <w:pPr>
                              <w:jc w:val="center"/>
                              <w:textDirection w:val="btLr"/>
                            </w:pPr>
                            <w:r w:rsidRPr="0078512B">
                              <w:rPr>
                                <w:rFonts w:eastAsia="Arial"/>
                                <w:smallCaps/>
                              </w:rPr>
                              <w:t xml:space="preserve">CS5100: </w:t>
                            </w:r>
                            <w:r w:rsidRPr="0078512B">
                              <w:rPr>
                                <w:rFonts w:eastAsia="Arial"/>
                              </w:rPr>
                              <w:t>Foundations of Artificial Intelligence</w:t>
                            </w:r>
                          </w:p>
                          <w:p w14:paraId="420C0145" w14:textId="77777777" w:rsidR="00A14DAA" w:rsidRPr="0078512B" w:rsidRDefault="00000000">
                            <w:pPr>
                              <w:spacing w:after="40"/>
                              <w:jc w:val="center"/>
                              <w:textDirection w:val="btLr"/>
                              <w:rPr>
                                <w:rFonts w:eastAsia="Arial"/>
                              </w:rPr>
                            </w:pPr>
                            <w:r w:rsidRPr="0078512B">
                              <w:rPr>
                                <w:rFonts w:eastAsia="Arial"/>
                              </w:rPr>
                              <w:t xml:space="preserve">Dr. Rajagopal </w:t>
                            </w:r>
                            <w:proofErr w:type="spellStart"/>
                            <w:r w:rsidRPr="0078512B">
                              <w:rPr>
                                <w:rFonts w:eastAsia="Arial"/>
                              </w:rPr>
                              <w:t>Venkatesaramani</w:t>
                            </w:r>
                            <w:proofErr w:type="spellEnd"/>
                          </w:p>
                          <w:p w14:paraId="22A6A7E5" w14:textId="7E5C7E4A" w:rsidR="0078512B" w:rsidRPr="0078512B" w:rsidRDefault="0078512B">
                            <w:pPr>
                              <w:spacing w:after="40"/>
                              <w:jc w:val="center"/>
                              <w:textDirection w:val="btLr"/>
                            </w:pPr>
                            <w:r>
                              <w:rPr>
                                <w:rFonts w:eastAsia="Arial"/>
                              </w:rPr>
                              <w:t>April</w:t>
                            </w:r>
                            <w:r w:rsidRPr="0078512B">
                              <w:rPr>
                                <w:rFonts w:eastAsia="Arial"/>
                              </w:rPr>
                              <w:t xml:space="preserve"> 18, 2025</w:t>
                            </w:r>
                          </w:p>
                          <w:p w14:paraId="61998FA1" w14:textId="5CDAFCCE" w:rsidR="00A14DAA" w:rsidRPr="0078512B" w:rsidRDefault="00A14DAA">
                            <w:pPr>
                              <w:jc w:val="center"/>
                              <w:textDirection w:val="btLr"/>
                            </w:pPr>
                          </w:p>
                        </w:txbxContent>
                      </wps:txbx>
                      <wps:bodyPr spcFirstLastPara="1"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rect w14:anchorId="334E2F7F" id="Rectangle 1823325355" o:spid="_x0000_s1026" style="position:absolute;margin-left:-.6pt;margin-top:515.1pt;width:516pt;height:81.9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" filled="f" stroked="f">
                <v:textbox inset="0,0,0,0">
                  <w:txbxContent>
                    <w:p w14:paraId="0FFD7BF4" w14:textId="77777777" w:rsidR="00A14DAA" w:rsidRPr="0078512B" w:rsidRDefault="00000000">
                      <w:pPr>
                        <w:jc w:val="center"/>
                        <w:textDirection w:val="btLr"/>
                      </w:pPr>
                      <w:r w:rsidRPr="0078512B">
                        <w:rPr>
                          <w:rFonts w:eastAsia="Arial"/>
                        </w:rPr>
                        <w:t>Khoury College of Computer Science, Northeastern University</w:t>
                      </w:r>
                    </w:p>
                    <w:p w14:paraId="0A88ED80" w14:textId="77777777" w:rsidR="00A14DAA" w:rsidRPr="0078512B" w:rsidRDefault="00000000">
                      <w:pPr>
                        <w:jc w:val="center"/>
                        <w:textDirection w:val="btLr"/>
                      </w:pPr>
                      <w:r w:rsidRPr="0078512B">
                        <w:rPr>
                          <w:rFonts w:eastAsia="Arial"/>
                          <w:smallCaps/>
                        </w:rPr>
                        <w:t xml:space="preserve">CS5100: </w:t>
                      </w:r>
                      <w:r w:rsidRPr="0078512B">
                        <w:rPr>
                          <w:rFonts w:eastAsia="Arial"/>
                        </w:rPr>
                        <w:t>Foundations of Artificial Intelligence</w:t>
                      </w:r>
                    </w:p>
                    <w:p w14:paraId="420C0145" w14:textId="77777777" w:rsidR="00A14DAA" w:rsidRPr="0078512B" w:rsidRDefault="00000000">
                      <w:pPr>
                        <w:spacing w:after="40"/>
                        <w:jc w:val="center"/>
                        <w:textDirection w:val="btLr"/>
                        <w:rPr>
                          <w:rFonts w:eastAsia="Arial"/>
                        </w:rPr>
                      </w:pPr>
                      <w:r w:rsidRPr="0078512B">
                        <w:rPr>
                          <w:rFonts w:eastAsia="Arial"/>
                        </w:rPr>
                        <w:t xml:space="preserve">Dr. Rajagopal </w:t>
                      </w:r>
                      <w:proofErr w:type="spellStart"/>
                      <w:r w:rsidRPr="0078512B">
                        <w:rPr>
                          <w:rFonts w:eastAsia="Arial"/>
                        </w:rPr>
                        <w:t>Venkatesaramani</w:t>
                      </w:r>
                      <w:proofErr w:type="spellEnd"/>
                    </w:p>
                    <w:p w14:paraId="22A6A7E5" w14:textId="7E5C7E4A" w:rsidR="0078512B" w:rsidRPr="0078512B" w:rsidRDefault="0078512B">
                      <w:pPr>
                        <w:spacing w:after="40"/>
                        <w:jc w:val="center"/>
                        <w:textDirection w:val="btLr"/>
                      </w:pPr>
                      <w:r>
                        <w:rPr>
                          <w:rFonts w:eastAsia="Arial"/>
                        </w:rPr>
                        <w:t>April</w:t>
                      </w:r>
                      <w:r w:rsidRPr="0078512B">
                        <w:rPr>
                          <w:rFonts w:eastAsia="Arial"/>
                        </w:rPr>
                        <w:t xml:space="preserve"> 18, 2025</w:t>
                      </w:r>
                    </w:p>
                    <w:p w14:paraId="61998FA1" w14:textId="5CDAFCCE" w:rsidR="00A14DAA" w:rsidRPr="0078512B" w:rsidRDefault="00A14DAA">
                      <w:pPr>
                        <w:jc w:val="center"/>
                        <w:textDirection w:val="btLr"/>
                      </w:pPr>
                    </w:p>
                  </w:txbxContent>
                </v:textbox>
                <w10:wrap anchorx="margin" anchory="page"/>
              </v:rect>
            </w:pict>
          </mc:Fallback>
        </mc:AlternateContent>
      </w:r>
      <w:r w:rsidRPr="00591112">
        <w:br w:type="page"/>
      </w:r>
      <w:r w:rsidRPr="00591112">
        <w:rPr>
          <w:noProof/>
        </w:rPr>
        <mc:AlternateContent>
          <mc:Choice Requires="wps">
            <w:drawing>
              <wp:anchor distT="0" distB="0" distL="114300" distR="114300" simplePos="0" relativeHeight="251659264" behindDoc="0" locked="0" layoutInCell="1" hidden="0" allowOverlap="1" wp14:anchorId="43C7268B" wp14:editId="4A1E7E22">
                <wp:simplePos x="0" y="0"/>
                <wp:positionH relativeFrom="column">
                  <wp:posOffset>1041400</wp:posOffset>
                </wp:positionH>
                <wp:positionV relativeFrom="paragraph">
                  <wp:posOffset>304800</wp:posOffset>
                </wp:positionV>
                <wp:extent cx="3842054" cy="344170"/>
                <wp:effectExtent l="0" t="0" r="0" b="0"/>
                <wp:wrapNone/>
                <wp:docPr id="1823325356" name="Rectangle 1823325356"/>
                <wp:cNvGraphicFramePr/>
                <a:graphic xmlns:a="http://schemas.openxmlformats.org/drawingml/2006/main">
                  <a:graphicData uri="http://schemas.microsoft.com/office/word/2010/wordprocessingShape">
                    <wps:wsp>
                      <wps:cNvSpPr/>
                      <wps:spPr>
                        <a:xfrm>
                          <a:off x="3429736" y="3612678"/>
                          <a:ext cx="3832529" cy="334645"/>
                        </a:xfrm>
                        <a:prstGeom prst="rect">
                          <a:avLst/>
                        </a:prstGeom>
                        <a:solidFill>
                          <a:schemeClr val="lt1"/>
                        </a:solidFill>
                        <a:ln>
                          <a:noFill/>
                        </a:ln>
                      </wps:spPr>
                      <wps:txbx>
                        <w:txbxContent>
                          <w:p w14:paraId="571D75CB" w14:textId="77777777" w:rsidR="00A14DAA" w:rsidRDefault="00000000">
                            <w:pPr>
                              <w:jc w:val="center"/>
                              <w:textDirection w:val="btLr"/>
                            </w:pPr>
                            <w:r>
                              <w:rPr>
                                <w:color w:val="000000"/>
                              </w:rPr>
                              <w:t xml:space="preserve">Amanda Pang, Shreyas Raman, </w:t>
                            </w:r>
                            <w:proofErr w:type="spellStart"/>
                            <w:r>
                              <w:rPr>
                                <w:color w:val="000000"/>
                              </w:rPr>
                              <w:t>Devansh</w:t>
                            </w:r>
                            <w:proofErr w:type="spellEnd"/>
                            <w:r>
                              <w:rPr>
                                <w:color w:val="000000"/>
                              </w:rPr>
                              <w:t xml:space="preserve"> Thakkar</w:t>
                            </w:r>
                          </w:p>
                        </w:txbxContent>
                      </wps:txbx>
                      <wps:bodyPr spcFirstLastPara="1" wrap="square" lIns="91425" tIns="45700" rIns="91425" bIns="45700" anchor="t" anchorCtr="0">
                        <a:noAutofit/>
                      </wps:bodyPr>
                    </wps:wsp>
                  </a:graphicData>
                </a:graphic>
              </wp:anchor>
            </w:drawing>
          </mc:Choice>
          <mc:Fallback>
            <w:pict>
              <v:rect w14:anchorId="43C7268B" id="Rectangle 1823325356" o:spid="_x0000_s1027" style="position:absolute;margin-left:82pt;margin-top:24pt;width:302.5pt;height:27.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" fillcolor="white [3201]" stroked="f">
                <v:textbox inset="2.53958mm,1.2694mm,2.53958mm,1.2694mm">
                  <w:txbxContent>
                    <w:p w14:paraId="571D75CB" w14:textId="77777777" w:rsidR="00A14DAA" w:rsidRDefault="00000000">
                      <w:pPr>
                        <w:jc w:val="center"/>
                        <w:textDirection w:val="btLr"/>
                      </w:pPr>
                      <w:r>
                        <w:rPr>
                          <w:color w:val="000000"/>
                        </w:rPr>
                        <w:t xml:space="preserve">Amanda Pang, Shreyas Raman, </w:t>
                      </w:r>
                      <w:proofErr w:type="spellStart"/>
                      <w:r>
                        <w:rPr>
                          <w:color w:val="000000"/>
                        </w:rPr>
                        <w:t>Devansh</w:t>
                      </w:r>
                      <w:proofErr w:type="spellEnd"/>
                      <w:r>
                        <w:rPr>
                          <w:color w:val="000000"/>
                        </w:rPr>
                        <w:t xml:space="preserve"> Thakkar</w:t>
                      </w:r>
                    </w:p>
                  </w:txbxContent>
                </v:textbox>
              </v:rect>
            </w:pict>
          </mc:Fallback>
        </mc:AlternateContent>
      </w:r>
    </w:p>
    <w:p w14:paraId="00000006" w14:textId="62DCD29E" w:rsidR="00A14DAA" w:rsidRPr="00591112" w:rsidRDefault="00000000" w:rsidP="00A422EC">
      <w:pPr>
        <w:pStyle w:val="Heading1"/>
        <w:numPr>
          <w:ilvl w:val="0"/>
          <w:numId w:val="25"/>
        </w:numPr>
        <w:spacing w:before="0" w:after="0" w:line="480" w:lineRule="auto"/>
        <w:ind w:left="0"/>
        <w:rPr>
          <w:rFonts w:ascii="Times New Roman" w:eastAsia="Times New Roman" w:hAnsi="Times New Roman" w:cs="Times New Roman"/>
        </w:rPr>
      </w:pPr>
      <w:r w:rsidRPr="00591112">
        <w:rPr>
          <w:rFonts w:ascii="Times New Roman" w:eastAsia="Times New Roman" w:hAnsi="Times New Roman" w:cs="Times New Roman"/>
        </w:rPr>
        <w:lastRenderedPageBreak/>
        <w:t>Introduction:</w:t>
      </w:r>
    </w:p>
    <w:p w14:paraId="00000007" w14:textId="173804A5" w:rsidR="00A14DAA" w:rsidRPr="00591112" w:rsidRDefault="0032436D" w:rsidP="00A422EC">
      <w:pPr>
        <w:spacing w:line="480" w:lineRule="auto"/>
        <w:ind w:firstLine="720"/>
      </w:pPr>
      <w:r>
        <w:t xml:space="preserve">Coronary Artery Disease (CAD), also known as </w:t>
      </w:r>
      <w:proofErr w:type="gramStart"/>
      <w:r w:rsidR="00000000" w:rsidRPr="00591112">
        <w:t>Ischemic Heart Disease</w:t>
      </w:r>
      <w:proofErr w:type="gramEnd"/>
      <w:r w:rsidR="00000000" w:rsidRPr="00591112">
        <w:t xml:space="preserve"> </w:t>
      </w:r>
      <w:r>
        <w:t xml:space="preserve">(IHD) </w:t>
      </w:r>
      <w:r w:rsidR="00000000" w:rsidRPr="00591112">
        <w:t>has been cited by the W</w:t>
      </w:r>
      <w:r w:rsidR="00373CED">
        <w:t>orld Health Organization (W</w:t>
      </w:r>
      <w:r w:rsidR="00000000" w:rsidRPr="00591112">
        <w:t>HO</w:t>
      </w:r>
      <w:r w:rsidR="00373CED">
        <w:t>)</w:t>
      </w:r>
      <w:r w:rsidR="00000000" w:rsidRPr="00591112">
        <w:t xml:space="preserve"> as the leading cause of death worldwide, responsible for 13% of total global deaths in 2021 (WHO, 2025). Due to the prevalence of ischemic heart disease worldwide, the risk factors, causes, signs, and early symptoms of the disease are well documented in medical literature, driven by robust research funding. </w:t>
      </w:r>
    </w:p>
    <w:p w14:paraId="00000008" w14:textId="6DF34603" w:rsidR="00A14DAA" w:rsidRPr="00591112" w:rsidRDefault="00000000" w:rsidP="00A422EC">
      <w:pPr>
        <w:spacing w:line="480" w:lineRule="auto"/>
      </w:pPr>
      <w:r w:rsidRPr="00591112">
        <w:t xml:space="preserve">Our research goal is to develop an Artificial Intelligence (AI) and Machine Learning (ML) framework to detect and diagnose early risk factors, signs, and symptoms of ischemic heart disease, which includes </w:t>
      </w:r>
      <w:proofErr w:type="gramStart"/>
      <w:r w:rsidRPr="00591112">
        <w:t>Coronary Artery Disease</w:t>
      </w:r>
      <w:proofErr w:type="gramEnd"/>
      <w:r w:rsidRPr="00591112">
        <w:t xml:space="preserve"> (CAD), </w:t>
      </w:r>
      <w:r w:rsidR="004B5316">
        <w:t>Congestive Heart Disease (CHD), and</w:t>
      </w:r>
      <w:r w:rsidR="00B67526">
        <w:t xml:space="preserve"> </w:t>
      </w:r>
      <w:r w:rsidRPr="00591112">
        <w:t>Cardiovascular disease</w:t>
      </w:r>
      <w:r w:rsidR="00B67526">
        <w:t xml:space="preserve"> (CVD). </w:t>
      </w:r>
      <w:r w:rsidRPr="00591112">
        <w:t xml:space="preserve">Ischemic heart disease refers to the subset of diseases that cause insufficient blood to reach the heart, which may be caused by stenosis (narrowing or blockages of arteries), aneurysms (tear in artery causing blood to leak), or ischemic stroke (embolic blood clot). </w:t>
      </w:r>
      <w:r w:rsidR="009D7BD5">
        <w:t xml:space="preserve">Congestive Heart Failure (CHF) is </w:t>
      </w:r>
      <w:r w:rsidR="00226D36">
        <w:t xml:space="preserve">now </w:t>
      </w:r>
      <w:r w:rsidR="009D7BD5">
        <w:t xml:space="preserve">considered end stage </w:t>
      </w:r>
      <w:r w:rsidR="00082E53">
        <w:t>CAD</w:t>
      </w:r>
      <w:r w:rsidR="008E7470">
        <w:t>, when your heart can no longer pump sufficient blood throughout the body</w:t>
      </w:r>
      <w:r w:rsidR="00F61221">
        <w:t xml:space="preserve">. </w:t>
      </w:r>
      <w:r w:rsidRPr="00591112">
        <w:t xml:space="preserve">Other types of heart diseases, referred to as non-ischemic heart disease, </w:t>
      </w:r>
      <w:proofErr w:type="gramStart"/>
      <w:r w:rsidRPr="00591112">
        <w:t>include:</w:t>
      </w:r>
      <w:proofErr w:type="gramEnd"/>
      <w:r w:rsidRPr="00591112">
        <w:t xml:space="preserve"> arrhythmias, congenital heart defects, heart valve defects, cardiomyopathy (disease of heart muscle), rheumatic heart disease</w:t>
      </w:r>
      <w:r w:rsidR="00C76431">
        <w:t xml:space="preserve"> (inflammatory condition)</w:t>
      </w:r>
      <w:r w:rsidRPr="00591112">
        <w:t>, and endocarditis</w:t>
      </w:r>
      <w:r w:rsidR="00475965">
        <w:t xml:space="preserve"> (infection of heart muscle)</w:t>
      </w:r>
      <w:r w:rsidR="000D2735">
        <w:t>, (Mayo Clinic</w:t>
      </w:r>
      <w:r w:rsidR="00956CA2">
        <w:t>, 2025</w:t>
      </w:r>
      <w:r w:rsidR="000D2735">
        <w:t>)</w:t>
      </w:r>
      <w:r w:rsidRPr="00591112">
        <w:t xml:space="preserve">. As these non-ischemic heart diseases have overlapping symptoms and can be difficult to diagnose without modern imaging equipment and clinical context, their documentation is extremely limited in publicly available datasets. </w:t>
      </w:r>
    </w:p>
    <w:p w14:paraId="0000000A" w14:textId="1E4639CB" w:rsidR="00A14DAA" w:rsidRPr="00591112" w:rsidRDefault="00000000" w:rsidP="00A422EC">
      <w:pPr>
        <w:spacing w:line="480" w:lineRule="auto"/>
        <w:ind w:firstLine="720"/>
      </w:pPr>
      <w:r w:rsidRPr="00591112">
        <w:t xml:space="preserve">Initial exploration of approaches included conducting Feature Extraction on medical record datasets, which could have hundreds of features, or building a “Heart Disease Classification” model, which would learn feature delineations between the presentations of heart </w:t>
      </w:r>
      <w:proofErr w:type="gramStart"/>
      <w:r w:rsidRPr="00591112">
        <w:lastRenderedPageBreak/>
        <w:t>disease, and</w:t>
      </w:r>
      <w:proofErr w:type="gramEnd"/>
      <w:r w:rsidRPr="00591112">
        <w:t xml:space="preserve"> assign the most likely diagnosis for a given training example. However, cardiac datasets with diagnosis details are not publicly available, and the recurrence of severe limitations in dataset availability, documentation, and quality, meant we ultimately selected the “Framingham” and “UCI” datasets as the most robust and diverse representation of heart disease patients.</w:t>
      </w:r>
    </w:p>
    <w:p w14:paraId="0000000B" w14:textId="2DD47C3A" w:rsidR="00A14DAA" w:rsidRPr="00591112" w:rsidRDefault="00000000" w:rsidP="00A422EC">
      <w:pPr>
        <w:pStyle w:val="Heading1"/>
        <w:numPr>
          <w:ilvl w:val="0"/>
          <w:numId w:val="25"/>
        </w:numPr>
        <w:spacing w:before="0" w:after="0" w:line="480" w:lineRule="auto"/>
        <w:ind w:left="0"/>
        <w:rPr>
          <w:rFonts w:ascii="Times New Roman" w:eastAsia="Times New Roman" w:hAnsi="Times New Roman" w:cs="Times New Roman"/>
        </w:rPr>
      </w:pPr>
      <w:r w:rsidRPr="00591112">
        <w:rPr>
          <w:rFonts w:ascii="Times New Roman" w:eastAsia="Times New Roman" w:hAnsi="Times New Roman" w:cs="Times New Roman"/>
        </w:rPr>
        <w:t>Background</w:t>
      </w:r>
    </w:p>
    <w:p w14:paraId="0000000E" w14:textId="0E054E39" w:rsidR="00A14DAA" w:rsidRPr="00591112" w:rsidRDefault="00000000" w:rsidP="00A422EC">
      <w:pPr>
        <w:spacing w:line="480" w:lineRule="auto"/>
        <w:ind w:firstLine="720"/>
      </w:pPr>
      <w:r w:rsidRPr="00591112">
        <w:t>The momentous Framingham Heart Study, initiated in 1948 under President Truman’s “National Heart Act,” was the first long-term epidemiological empirical research of cardiovascular disease in the United States, which killed 1 in 3 Americans at the time</w:t>
      </w:r>
      <w:r w:rsidR="00FB208E" w:rsidRPr="00591112">
        <w:t xml:space="preserve"> (Mahmood, </w:t>
      </w:r>
      <w:r w:rsidR="008C3381" w:rsidRPr="00591112">
        <w:t>et al.</w:t>
      </w:r>
      <w:r w:rsidR="00841097" w:rsidRPr="00591112">
        <w:t>,</w:t>
      </w:r>
      <w:r w:rsidR="008C3381" w:rsidRPr="00591112">
        <w:t xml:space="preserve"> </w:t>
      </w:r>
      <w:r w:rsidR="00FB208E" w:rsidRPr="00591112">
        <w:t>2014)</w:t>
      </w:r>
      <w:r w:rsidRPr="00591112">
        <w:t xml:space="preserve">. The Framingham Heart Study was designed to identify risk factors for CAD, quantify the longitudinal expression of CAD in initially healthy adult populations, and determine risk factors that predisposed the development of CAD. The town of Framingham, MA was selected due to its proximity to Harvard Medical School, and its largely European middle-class citizens were considered representative of American demographics at the time. Risk factors were measured, assessed, and quantified through clinical and lab exams conducted every two years, and observations evaluated against the target outcome by two-year and 30-year long term follow-up (McKee et al., 1971). </w:t>
      </w:r>
    </w:p>
    <w:p w14:paraId="00000010" w14:textId="47105007" w:rsidR="00A14DAA" w:rsidRPr="00591112" w:rsidRDefault="00000000" w:rsidP="00A422EC">
      <w:pPr>
        <w:spacing w:line="480" w:lineRule="auto"/>
        <w:ind w:firstLine="720"/>
      </w:pPr>
      <w:r w:rsidRPr="00591112">
        <w:t>In 1971, McKee, et al developed the first multivariable logistic model to compute risk scores, given an individual's current age, sex, and risk factor status. This multivariable logistic analysis facilitated the development of “risk profiles”, through the establishment of the “Framingham Risk Score for CHD”. Previously, only multiple cross-classification analysis was used, where each cell in the table corresponded to a combination of risk factors. However, this method of storing every possible combination of risk factors (</w:t>
      </w:r>
      <w:proofErr w:type="gramStart"/>
      <w:r w:rsidRPr="00591112">
        <w:t>similar to</w:t>
      </w:r>
      <w:proofErr w:type="gramEnd"/>
      <w:r w:rsidRPr="00591112">
        <w:t xml:space="preserve"> Dynamic Programming) </w:t>
      </w:r>
      <w:r w:rsidRPr="00591112">
        <w:lastRenderedPageBreak/>
        <w:t>is not scalable to handle larger numbers of features. Seamlessly implementing their translational work, McKee et al replaced continuous risk factor values with categorical values, allowing clinicians to quickly obtain risk estimates using lookup tables (Mahmood, et al</w:t>
      </w:r>
      <w:r w:rsidR="00841097" w:rsidRPr="00591112">
        <w:t>.</w:t>
      </w:r>
      <w:r w:rsidRPr="00591112">
        <w:t xml:space="preserve">, 2014). Using categorical ranges streamlined clinical detection efficiency by eliminating individual risk score calculations, making their classification translationally scalable. </w:t>
      </w:r>
    </w:p>
    <w:p w14:paraId="63C6EE70" w14:textId="57A0A801" w:rsidR="00ED3966" w:rsidRDefault="00000000" w:rsidP="004668F2">
      <w:pPr>
        <w:spacing w:line="480" w:lineRule="auto"/>
        <w:ind w:firstLine="720"/>
      </w:pPr>
      <w:r w:rsidRPr="00591112">
        <w:t>Since current research has identified specific biomarkers, lab results, and imaging results to be indicative of CAD, our literature review began by exploring existing cardiac datasets, study design, and analysis results as proofs of concept.</w:t>
      </w:r>
    </w:p>
    <w:p w14:paraId="00000012" w14:textId="48F11532" w:rsidR="00A14DAA" w:rsidRPr="00591112" w:rsidRDefault="00000000" w:rsidP="00A422EC">
      <w:pPr>
        <w:pStyle w:val="Heading3"/>
        <w:spacing w:before="0" w:after="0" w:line="480" w:lineRule="auto"/>
        <w:rPr>
          <w:rFonts w:cs="Times New Roman"/>
        </w:rPr>
      </w:pPr>
      <w:r w:rsidRPr="00591112">
        <w:rPr>
          <w:rFonts w:cs="Times New Roman"/>
          <w:sz w:val="24"/>
          <w:szCs w:val="24"/>
        </w:rPr>
        <w:t>Existing Approaches:</w:t>
      </w:r>
    </w:p>
    <w:p w14:paraId="00000013" w14:textId="77777777" w:rsidR="00A14DAA" w:rsidRPr="00591112" w:rsidRDefault="00000000" w:rsidP="00A422EC">
      <w:pPr>
        <w:spacing w:line="480" w:lineRule="auto"/>
        <w:ind w:firstLine="360"/>
      </w:pPr>
      <w:r w:rsidRPr="00591112">
        <w:rPr>
          <w:b/>
        </w:rPr>
        <w:t>Bashar et al. (2022)</w:t>
      </w:r>
      <w:r w:rsidRPr="00591112">
        <w:t xml:space="preserve"> performed a meta-analysis of 17 studies and 285,213 patients with </w:t>
      </w:r>
      <w:proofErr w:type="gramStart"/>
      <w:r w:rsidRPr="00591112">
        <w:t>Cardiovascular Diseases</w:t>
      </w:r>
      <w:proofErr w:type="gramEnd"/>
      <w:r w:rsidRPr="00591112">
        <w:t xml:space="preserve"> (CVD), with the goal of comparing their Deep Learning (DL) model against other machine learning models. Their results showed that the DL model performed well, in comparison to more established models.</w:t>
      </w:r>
    </w:p>
    <w:p w14:paraId="00000014" w14:textId="77777777" w:rsidR="00A14DAA" w:rsidRPr="00591112" w:rsidRDefault="00000000" w:rsidP="00A422EC">
      <w:pPr>
        <w:numPr>
          <w:ilvl w:val="0"/>
          <w:numId w:val="7"/>
        </w:numPr>
        <w:spacing w:line="480" w:lineRule="auto"/>
      </w:pPr>
      <w:r w:rsidRPr="00591112">
        <w:t>Deep Learning (DL): AUC = 0.843; CI = [0.840–0.845]</w:t>
      </w:r>
    </w:p>
    <w:p w14:paraId="00000015" w14:textId="77777777" w:rsidR="00A14DAA" w:rsidRPr="00591112" w:rsidRDefault="00000000" w:rsidP="00A422EC">
      <w:pPr>
        <w:numPr>
          <w:ilvl w:val="0"/>
          <w:numId w:val="7"/>
        </w:numPr>
        <w:spacing w:line="480" w:lineRule="auto"/>
      </w:pPr>
      <w:r w:rsidRPr="00591112">
        <w:t>Gradient Boosting Machine (GBM): 91.1% accuracy</w:t>
      </w:r>
    </w:p>
    <w:p w14:paraId="00000016" w14:textId="77777777" w:rsidR="00A14DAA" w:rsidRPr="00591112" w:rsidRDefault="00000000" w:rsidP="00A422EC">
      <w:pPr>
        <w:numPr>
          <w:ilvl w:val="0"/>
          <w:numId w:val="7"/>
        </w:numPr>
        <w:spacing w:line="480" w:lineRule="auto"/>
      </w:pPr>
      <w:r w:rsidRPr="00591112">
        <w:t xml:space="preserve">Artificial Neural Networks (ANN): OR = 0.0905; CI = [0.0489–0.1673] </w:t>
      </w:r>
    </w:p>
    <w:p w14:paraId="00000017" w14:textId="77777777" w:rsidR="00A14DAA" w:rsidRPr="00591112" w:rsidRDefault="00000000" w:rsidP="00A422EC">
      <w:pPr>
        <w:numPr>
          <w:ilvl w:val="0"/>
          <w:numId w:val="7"/>
        </w:numPr>
        <w:spacing w:line="480" w:lineRule="auto"/>
      </w:pPr>
      <w:r w:rsidRPr="00591112">
        <w:t xml:space="preserve">Support Vector Machine (SVM): OR = 25.08; CI = [11.48–54.78] </w:t>
      </w:r>
    </w:p>
    <w:p w14:paraId="0000001A" w14:textId="7D06241A" w:rsidR="00A14DAA" w:rsidRPr="00591112" w:rsidRDefault="00000000" w:rsidP="00A422EC">
      <w:pPr>
        <w:numPr>
          <w:ilvl w:val="0"/>
          <w:numId w:val="7"/>
        </w:numPr>
        <w:spacing w:line="480" w:lineRule="auto"/>
      </w:pPr>
      <w:r w:rsidRPr="00591112">
        <w:t xml:space="preserve">Random Forest (RF): OR = 10.85; CI = [4.74–24.83] </w:t>
      </w:r>
    </w:p>
    <w:p w14:paraId="4D18B663" w14:textId="29FAE233" w:rsidR="009D2B65" w:rsidRPr="00591112" w:rsidRDefault="00000000" w:rsidP="00FC6089">
      <w:pPr>
        <w:spacing w:line="480" w:lineRule="auto"/>
        <w:ind w:firstLine="360"/>
      </w:pPr>
      <w:r w:rsidRPr="00591112">
        <w:t xml:space="preserve">Our approach leaned heavily on reviewing preexisting analyses to help identify a high-quality dataset, pre-processing the raw data to convert categorical fields into numeric representations, and highlight known inconsistencies within datasets. This allowed our research scope to focus on developing a comprehensive ML approach that prioritizes human </w:t>
      </w:r>
      <w:r w:rsidRPr="00591112">
        <w:lastRenderedPageBreak/>
        <w:t xml:space="preserve">interpretability, to determine which features most strongly predict the target outcome of a CAD diagnosis, without being </w:t>
      </w:r>
      <w:r w:rsidR="00EC4FF2" w:rsidRPr="00591112">
        <w:t>constrained</w:t>
      </w:r>
      <w:r w:rsidRPr="00591112">
        <w:t xml:space="preserve"> by preexisting clinical expertise.</w:t>
      </w:r>
    </w:p>
    <w:p w14:paraId="0000001C" w14:textId="442304DE" w:rsidR="00A14DAA" w:rsidRPr="00591112" w:rsidRDefault="00000000" w:rsidP="00137447">
      <w:pPr>
        <w:pStyle w:val="Heading1"/>
        <w:numPr>
          <w:ilvl w:val="0"/>
          <w:numId w:val="25"/>
        </w:numPr>
        <w:spacing w:before="0" w:after="0" w:line="480" w:lineRule="auto"/>
        <w:ind w:left="0"/>
        <w:rPr>
          <w:rFonts w:ascii="Times New Roman" w:hAnsi="Times New Roman" w:cs="Times New Roman"/>
        </w:rPr>
      </w:pPr>
      <w:r w:rsidRPr="00591112">
        <w:rPr>
          <w:rFonts w:ascii="Times New Roman" w:hAnsi="Times New Roman" w:cs="Times New Roman"/>
        </w:rPr>
        <w:t>Exploratory Data Analysis</w:t>
      </w:r>
      <w:r w:rsidR="00124EF7">
        <w:rPr>
          <w:rFonts w:ascii="Times New Roman" w:hAnsi="Times New Roman" w:cs="Times New Roman"/>
        </w:rPr>
        <w:t xml:space="preserve"> </w:t>
      </w:r>
    </w:p>
    <w:p w14:paraId="0000001D" w14:textId="77777777" w:rsidR="00A14DAA" w:rsidRPr="00591112" w:rsidRDefault="00000000" w:rsidP="00A422EC">
      <w:pPr>
        <w:pStyle w:val="Heading3"/>
        <w:spacing w:before="0" w:after="0" w:line="480" w:lineRule="auto"/>
        <w:rPr>
          <w:rFonts w:cs="Times New Roman"/>
          <w:sz w:val="24"/>
          <w:szCs w:val="24"/>
        </w:rPr>
      </w:pPr>
      <w:r w:rsidRPr="00591112">
        <w:rPr>
          <w:rFonts w:cs="Times New Roman"/>
          <w:sz w:val="24"/>
          <w:szCs w:val="24"/>
        </w:rPr>
        <w:t>Known CAD Indicators (Advocate Healthcare, 2025):</w:t>
      </w:r>
    </w:p>
    <w:p w14:paraId="0000001F" w14:textId="31FA7C64" w:rsidR="00A14DAA" w:rsidRPr="00591112" w:rsidRDefault="00000000" w:rsidP="00A43176">
      <w:pPr>
        <w:spacing w:line="480" w:lineRule="auto"/>
        <w:ind w:firstLine="360"/>
      </w:pPr>
      <w:r w:rsidRPr="00591112">
        <w:t xml:space="preserve">At this time, numerous risk factors for CAD have been identified, and medical imaging studies have advanced to provide more revealing insights into disease progression and diagnosis. Based on preliminary research, we identified three main categories of relevant patient data that are relevant to our predictive model’s accuracy and generalizability: </w:t>
      </w:r>
    </w:p>
    <w:p w14:paraId="00000020" w14:textId="77777777" w:rsidR="00A14DAA" w:rsidRPr="00591112" w:rsidRDefault="00000000" w:rsidP="00A422EC">
      <w:pPr>
        <w:numPr>
          <w:ilvl w:val="0"/>
          <w:numId w:val="3"/>
        </w:numPr>
        <w:pBdr>
          <w:top w:val="nil"/>
          <w:left w:val="nil"/>
          <w:bottom w:val="nil"/>
          <w:right w:val="nil"/>
          <w:between w:val="nil"/>
        </w:pBdr>
        <w:spacing w:line="360" w:lineRule="auto"/>
      </w:pPr>
      <w:r w:rsidRPr="00591112">
        <w:rPr>
          <w:color w:val="000000"/>
        </w:rPr>
        <w:t xml:space="preserve">Biomarkers/Labs: </w:t>
      </w:r>
    </w:p>
    <w:p w14:paraId="00000021" w14:textId="77777777" w:rsidR="00A14DAA" w:rsidRPr="00591112" w:rsidRDefault="00000000" w:rsidP="00277982">
      <w:pPr>
        <w:numPr>
          <w:ilvl w:val="0"/>
          <w:numId w:val="1"/>
        </w:numPr>
        <w:pBdr>
          <w:top w:val="nil"/>
          <w:left w:val="nil"/>
          <w:bottom w:val="nil"/>
          <w:right w:val="nil"/>
          <w:between w:val="nil"/>
        </w:pBdr>
      </w:pPr>
      <w:r w:rsidRPr="00591112">
        <w:rPr>
          <w:color w:val="000000"/>
        </w:rPr>
        <w:t>HDL (High-Density Lipoprotein – "good" cholesterol)</w:t>
      </w:r>
    </w:p>
    <w:p w14:paraId="00000022" w14:textId="77777777" w:rsidR="00A14DAA" w:rsidRPr="00591112" w:rsidRDefault="00000000" w:rsidP="00277982">
      <w:pPr>
        <w:numPr>
          <w:ilvl w:val="0"/>
          <w:numId w:val="1"/>
        </w:numPr>
        <w:pBdr>
          <w:top w:val="nil"/>
          <w:left w:val="nil"/>
          <w:bottom w:val="nil"/>
          <w:right w:val="nil"/>
          <w:between w:val="nil"/>
        </w:pBdr>
      </w:pPr>
      <w:r w:rsidRPr="00591112">
        <w:rPr>
          <w:color w:val="000000"/>
        </w:rPr>
        <w:t>LDL (Low-Density Lipoprotein – "bad" cholesterol)</w:t>
      </w:r>
    </w:p>
    <w:p w14:paraId="00000023" w14:textId="77777777" w:rsidR="00A14DAA" w:rsidRPr="00591112" w:rsidRDefault="00000000" w:rsidP="00277982">
      <w:pPr>
        <w:numPr>
          <w:ilvl w:val="0"/>
          <w:numId w:val="1"/>
        </w:numPr>
        <w:pBdr>
          <w:top w:val="nil"/>
          <w:left w:val="nil"/>
          <w:bottom w:val="nil"/>
          <w:right w:val="nil"/>
          <w:between w:val="nil"/>
        </w:pBdr>
      </w:pPr>
      <w:proofErr w:type="spellStart"/>
      <w:r w:rsidRPr="00591112">
        <w:rPr>
          <w:color w:val="000000"/>
        </w:rPr>
        <w:t>apoA</w:t>
      </w:r>
      <w:proofErr w:type="spellEnd"/>
      <w:r w:rsidRPr="00591112">
        <w:rPr>
          <w:color w:val="000000"/>
        </w:rPr>
        <w:t>-I (apolipoprotein A-I)</w:t>
      </w:r>
    </w:p>
    <w:p w14:paraId="00000024" w14:textId="77777777" w:rsidR="00A14DAA" w:rsidRPr="00591112" w:rsidRDefault="00000000" w:rsidP="00277982">
      <w:pPr>
        <w:numPr>
          <w:ilvl w:val="0"/>
          <w:numId w:val="1"/>
        </w:numPr>
        <w:pBdr>
          <w:top w:val="nil"/>
          <w:left w:val="nil"/>
          <w:bottom w:val="nil"/>
          <w:right w:val="nil"/>
          <w:between w:val="nil"/>
        </w:pBdr>
      </w:pPr>
      <w:r w:rsidRPr="00591112">
        <w:rPr>
          <w:color w:val="000000"/>
        </w:rPr>
        <w:t>HbA1C (Hemoglobin A1C – measures average blood sugar level as %)</w:t>
      </w:r>
    </w:p>
    <w:p w14:paraId="00000025" w14:textId="77777777" w:rsidR="00A14DAA" w:rsidRPr="00591112" w:rsidRDefault="00000000" w:rsidP="00277982">
      <w:pPr>
        <w:numPr>
          <w:ilvl w:val="0"/>
          <w:numId w:val="1"/>
        </w:numPr>
        <w:pBdr>
          <w:top w:val="nil"/>
          <w:left w:val="nil"/>
          <w:bottom w:val="nil"/>
          <w:right w:val="nil"/>
          <w:between w:val="nil"/>
        </w:pBdr>
      </w:pPr>
      <w:r w:rsidRPr="00591112">
        <w:rPr>
          <w:color w:val="000000"/>
        </w:rPr>
        <w:t>Troponins*</w:t>
      </w:r>
    </w:p>
    <w:p w14:paraId="00000026" w14:textId="77777777" w:rsidR="00A14DAA" w:rsidRPr="00591112" w:rsidRDefault="00000000" w:rsidP="00277982">
      <w:pPr>
        <w:numPr>
          <w:ilvl w:val="0"/>
          <w:numId w:val="1"/>
        </w:numPr>
        <w:pBdr>
          <w:top w:val="nil"/>
          <w:left w:val="nil"/>
          <w:bottom w:val="nil"/>
          <w:right w:val="nil"/>
          <w:between w:val="nil"/>
        </w:pBdr>
      </w:pPr>
      <w:r w:rsidRPr="00591112">
        <w:rPr>
          <w:color w:val="000000"/>
        </w:rPr>
        <w:t>D-dimer*</w:t>
      </w:r>
    </w:p>
    <w:p w14:paraId="00000027" w14:textId="77777777" w:rsidR="00A14DAA" w:rsidRPr="00591112" w:rsidRDefault="00A14DAA" w:rsidP="00A422EC">
      <w:pPr>
        <w:pBdr>
          <w:top w:val="nil"/>
          <w:left w:val="nil"/>
          <w:bottom w:val="nil"/>
          <w:right w:val="nil"/>
          <w:between w:val="nil"/>
        </w:pBdr>
        <w:spacing w:line="360" w:lineRule="auto"/>
        <w:ind w:left="720"/>
      </w:pPr>
    </w:p>
    <w:p w14:paraId="00000028" w14:textId="77777777" w:rsidR="00A14DAA" w:rsidRPr="00591112" w:rsidRDefault="00000000" w:rsidP="00A422EC">
      <w:pPr>
        <w:numPr>
          <w:ilvl w:val="0"/>
          <w:numId w:val="3"/>
        </w:numPr>
        <w:pBdr>
          <w:top w:val="nil"/>
          <w:left w:val="nil"/>
          <w:bottom w:val="nil"/>
          <w:right w:val="nil"/>
          <w:between w:val="nil"/>
        </w:pBdr>
        <w:spacing w:line="360" w:lineRule="auto"/>
      </w:pPr>
      <w:r w:rsidRPr="00591112">
        <w:rPr>
          <w:color w:val="000000"/>
        </w:rPr>
        <w:t>Clinical Procedure Reports:</w:t>
      </w:r>
    </w:p>
    <w:p w14:paraId="00000029" w14:textId="77777777" w:rsidR="00A14DAA" w:rsidRPr="00591112" w:rsidRDefault="00000000" w:rsidP="00277982">
      <w:pPr>
        <w:numPr>
          <w:ilvl w:val="0"/>
          <w:numId w:val="2"/>
        </w:numPr>
        <w:pBdr>
          <w:top w:val="nil"/>
          <w:left w:val="nil"/>
          <w:bottom w:val="nil"/>
          <w:right w:val="nil"/>
          <w:between w:val="nil"/>
        </w:pBdr>
      </w:pPr>
      <w:proofErr w:type="spellStart"/>
      <w:r w:rsidRPr="00591112">
        <w:rPr>
          <w:color w:val="000000"/>
        </w:rPr>
        <w:t>EchoCardioGram</w:t>
      </w:r>
      <w:proofErr w:type="spellEnd"/>
      <w:r w:rsidRPr="00591112">
        <w:rPr>
          <w:color w:val="000000"/>
        </w:rPr>
        <w:t xml:space="preserve"> (ECG)</w:t>
      </w:r>
    </w:p>
    <w:p w14:paraId="0000002A" w14:textId="77777777" w:rsidR="00A14DAA" w:rsidRPr="00591112" w:rsidRDefault="00000000" w:rsidP="00277982">
      <w:pPr>
        <w:numPr>
          <w:ilvl w:val="0"/>
          <w:numId w:val="2"/>
        </w:numPr>
        <w:pBdr>
          <w:top w:val="nil"/>
          <w:left w:val="nil"/>
          <w:bottom w:val="nil"/>
          <w:right w:val="nil"/>
          <w:between w:val="nil"/>
        </w:pBdr>
      </w:pPr>
      <w:r w:rsidRPr="00591112">
        <w:rPr>
          <w:color w:val="000000"/>
        </w:rPr>
        <w:t>Cardiac Catheterization</w:t>
      </w:r>
    </w:p>
    <w:p w14:paraId="0000002B" w14:textId="77777777" w:rsidR="00A14DAA" w:rsidRPr="00591112" w:rsidRDefault="00000000" w:rsidP="00277982">
      <w:pPr>
        <w:numPr>
          <w:ilvl w:val="0"/>
          <w:numId w:val="2"/>
        </w:numPr>
        <w:pBdr>
          <w:top w:val="nil"/>
          <w:left w:val="nil"/>
          <w:bottom w:val="nil"/>
          <w:right w:val="nil"/>
          <w:between w:val="nil"/>
        </w:pBdr>
      </w:pPr>
      <w:r w:rsidRPr="00591112">
        <w:rPr>
          <w:color w:val="000000"/>
        </w:rPr>
        <w:t>TEE (Transesophageal Echocardiogram)</w:t>
      </w:r>
    </w:p>
    <w:p w14:paraId="0000002C" w14:textId="77777777" w:rsidR="00A14DAA" w:rsidRPr="00591112" w:rsidRDefault="00000000" w:rsidP="00277982">
      <w:pPr>
        <w:numPr>
          <w:ilvl w:val="0"/>
          <w:numId w:val="2"/>
        </w:numPr>
        <w:pBdr>
          <w:top w:val="nil"/>
          <w:left w:val="nil"/>
          <w:bottom w:val="nil"/>
          <w:right w:val="nil"/>
          <w:between w:val="nil"/>
        </w:pBdr>
      </w:pPr>
      <w:r w:rsidRPr="00591112">
        <w:rPr>
          <w:color w:val="000000"/>
        </w:rPr>
        <w:t>TTE (Transthoracic Echocardiogram)</w:t>
      </w:r>
    </w:p>
    <w:p w14:paraId="0000002D" w14:textId="77777777" w:rsidR="00A14DAA" w:rsidRPr="00591112" w:rsidRDefault="00000000" w:rsidP="00277982">
      <w:pPr>
        <w:numPr>
          <w:ilvl w:val="0"/>
          <w:numId w:val="2"/>
        </w:numPr>
        <w:pBdr>
          <w:top w:val="nil"/>
          <w:left w:val="nil"/>
          <w:bottom w:val="nil"/>
          <w:right w:val="nil"/>
          <w:between w:val="nil"/>
        </w:pBdr>
      </w:pPr>
      <w:r w:rsidRPr="00591112">
        <w:rPr>
          <w:color w:val="000000"/>
        </w:rPr>
        <w:t>CT/MRI imaging reports</w:t>
      </w:r>
    </w:p>
    <w:p w14:paraId="0000002E" w14:textId="77777777" w:rsidR="00A14DAA" w:rsidRPr="00591112" w:rsidRDefault="00000000" w:rsidP="00277982">
      <w:pPr>
        <w:numPr>
          <w:ilvl w:val="0"/>
          <w:numId w:val="2"/>
        </w:numPr>
        <w:pBdr>
          <w:top w:val="nil"/>
          <w:left w:val="nil"/>
          <w:bottom w:val="nil"/>
          <w:right w:val="nil"/>
          <w:between w:val="nil"/>
        </w:pBdr>
      </w:pPr>
      <w:r w:rsidRPr="00591112">
        <w:rPr>
          <w:color w:val="000000"/>
        </w:rPr>
        <w:t>Stress Test*</w:t>
      </w:r>
    </w:p>
    <w:p w14:paraId="0000002F" w14:textId="77777777" w:rsidR="00A14DAA" w:rsidRPr="00591112" w:rsidRDefault="00A14DAA" w:rsidP="00A422EC">
      <w:pPr>
        <w:pBdr>
          <w:top w:val="nil"/>
          <w:left w:val="nil"/>
          <w:bottom w:val="nil"/>
          <w:right w:val="nil"/>
          <w:between w:val="nil"/>
        </w:pBdr>
        <w:spacing w:line="360" w:lineRule="auto"/>
        <w:ind w:left="720"/>
      </w:pPr>
    </w:p>
    <w:p w14:paraId="00000030" w14:textId="77777777" w:rsidR="00A14DAA" w:rsidRPr="00591112" w:rsidRDefault="00000000" w:rsidP="00A422EC">
      <w:pPr>
        <w:numPr>
          <w:ilvl w:val="0"/>
          <w:numId w:val="3"/>
        </w:numPr>
        <w:pBdr>
          <w:top w:val="nil"/>
          <w:left w:val="nil"/>
          <w:bottom w:val="nil"/>
          <w:right w:val="nil"/>
          <w:between w:val="nil"/>
        </w:pBdr>
        <w:spacing w:line="360" w:lineRule="auto"/>
      </w:pPr>
      <w:r w:rsidRPr="00591112">
        <w:rPr>
          <w:color w:val="000000"/>
        </w:rPr>
        <w:t>Prior History of Diagnosis (indicators that patient has already developed some kind of CAD):</w:t>
      </w:r>
    </w:p>
    <w:p w14:paraId="00000031" w14:textId="77777777" w:rsidR="00A14DAA" w:rsidRPr="00591112" w:rsidRDefault="00000000" w:rsidP="00277982">
      <w:pPr>
        <w:numPr>
          <w:ilvl w:val="0"/>
          <w:numId w:val="6"/>
        </w:numPr>
        <w:pBdr>
          <w:top w:val="nil"/>
          <w:left w:val="nil"/>
          <w:bottom w:val="nil"/>
          <w:right w:val="nil"/>
          <w:between w:val="nil"/>
        </w:pBdr>
      </w:pPr>
      <w:r w:rsidRPr="00591112">
        <w:rPr>
          <w:color w:val="000000"/>
        </w:rPr>
        <w:t>History of MI (myocardial infarction), stroke, ischemia, aneurysm</w:t>
      </w:r>
    </w:p>
    <w:p w14:paraId="00000032" w14:textId="06F1F30E" w:rsidR="00A14DAA" w:rsidRPr="00591112" w:rsidRDefault="00000000" w:rsidP="00277982">
      <w:pPr>
        <w:numPr>
          <w:ilvl w:val="0"/>
          <w:numId w:val="6"/>
        </w:numPr>
        <w:pBdr>
          <w:top w:val="nil"/>
          <w:left w:val="nil"/>
          <w:bottom w:val="nil"/>
          <w:right w:val="nil"/>
          <w:between w:val="nil"/>
        </w:pBdr>
      </w:pPr>
      <w:r w:rsidRPr="00591112">
        <w:rPr>
          <w:color w:val="000000"/>
        </w:rPr>
        <w:t xml:space="preserve">History of arrhythmias, flutter, bradycardia, </w:t>
      </w:r>
      <w:sdt>
        <w:sdtPr>
          <w:tag w:val="goog_rdk_0"/>
          <w:id w:val="1081717556"/>
        </w:sdtPr>
        <w:sdtContent/>
      </w:sdt>
      <w:r w:rsidR="00C8356F" w:rsidRPr="00591112">
        <w:rPr>
          <w:color w:val="000000"/>
        </w:rPr>
        <w:t>tachycardia</w:t>
      </w:r>
    </w:p>
    <w:p w14:paraId="1C476F38" w14:textId="77777777" w:rsidR="00277982" w:rsidRDefault="00277982" w:rsidP="005B7731">
      <w:pPr>
        <w:spacing w:line="480" w:lineRule="auto"/>
        <w:ind w:firstLine="360"/>
      </w:pPr>
    </w:p>
    <w:p w14:paraId="00000035" w14:textId="32630870" w:rsidR="00A14DAA" w:rsidRPr="00587CD2" w:rsidRDefault="00000000" w:rsidP="005B7731">
      <w:pPr>
        <w:spacing w:line="480" w:lineRule="auto"/>
        <w:ind w:firstLine="360"/>
        <w:rPr>
          <w:color w:val="0F4761"/>
        </w:rPr>
      </w:pPr>
      <w:r w:rsidRPr="00591112">
        <w:t xml:space="preserve">Regular monitoring of patients’ laboratory values can be strong indicators of the start of a disease progression. The two lab tests marked “*” are not standard of care, and usually only </w:t>
      </w:r>
      <w:r w:rsidRPr="00591112">
        <w:lastRenderedPageBreak/>
        <w:t xml:space="preserve">performed if the patient is suspected of acute heart failure. However, elevated Troponins and D-dimers are strong biomarkers of heart inflammation and disease and, if available, </w:t>
      </w:r>
      <w:proofErr w:type="gramStart"/>
      <w:r w:rsidRPr="00591112">
        <w:t>would be</w:t>
      </w:r>
      <w:proofErr w:type="gramEnd"/>
      <w:r w:rsidRPr="00591112">
        <w:t xml:space="preserve"> valuable predictors of Coronary Artery Disease (CAD). The remaining lab tests are part of standard metabolic and comprehensive blood panels likely performed whenever a patient is due for blood work.</w:t>
      </w:r>
    </w:p>
    <w:p w14:paraId="1D5B33EC" w14:textId="77777777" w:rsidR="002A287D" w:rsidRDefault="00000000" w:rsidP="00A422EC">
      <w:pPr>
        <w:spacing w:line="480" w:lineRule="auto"/>
        <w:ind w:firstLine="360"/>
      </w:pPr>
      <w:r w:rsidRPr="00591112">
        <w:t>Interpretation of imaging reports must be done by a trained professional. To incorporate imaging data, we would need access to the physician interpretation of results, and then manually label the areas of the image that correspond to certain clinical findings or occlusions. This was deemed outside of our project’s scope, therefore, “Stress Test*” results are the only data from clinical procedure reports included in our raw training and test datasets, as this feature is represented as a numeric integer value. The feature “</w:t>
      </w:r>
      <w:proofErr w:type="spellStart"/>
      <w:r w:rsidRPr="00591112">
        <w:t>thalach</w:t>
      </w:r>
      <w:proofErr w:type="spellEnd"/>
      <w:r w:rsidRPr="00591112">
        <w:t>” from the Cleveland UCI dataset represents the maximum heart rate achieved during the Exercise Stress Test.</w:t>
      </w:r>
    </w:p>
    <w:p w14:paraId="0CE89A91" w14:textId="77777777" w:rsidR="002A287D" w:rsidRDefault="002A287D" w:rsidP="00A422EC">
      <w:pPr>
        <w:spacing w:line="480" w:lineRule="auto"/>
        <w:ind w:firstLine="360"/>
      </w:pPr>
    </w:p>
    <w:p w14:paraId="00000038" w14:textId="4EE39C1B" w:rsidR="00A14DAA" w:rsidRPr="00591112" w:rsidRDefault="00000000" w:rsidP="00C970FC">
      <w:pPr>
        <w:spacing w:line="480" w:lineRule="auto"/>
      </w:pPr>
      <w:r w:rsidRPr="00E40394">
        <w:rPr>
          <w:rStyle w:val="Heading3Char"/>
        </w:rPr>
        <w:t>Dataset Evaluation</w:t>
      </w:r>
    </w:p>
    <w:p w14:paraId="00000039" w14:textId="77777777" w:rsidR="00A14DAA" w:rsidRPr="00591112" w:rsidRDefault="00000000" w:rsidP="00A422EC">
      <w:pPr>
        <w:spacing w:line="480" w:lineRule="auto"/>
        <w:ind w:firstLine="360"/>
      </w:pPr>
      <w:r w:rsidRPr="00591112">
        <w:t xml:space="preserve">Based on existing research and analysis performed on publicly available cardiac datasets, we identified three core cardiac datasets that have been analyzed by the research and Kaggle </w:t>
      </w:r>
      <w:proofErr w:type="gramStart"/>
      <w:r w:rsidRPr="00591112">
        <w:t>community, and</w:t>
      </w:r>
      <w:proofErr w:type="gramEnd"/>
      <w:r w:rsidRPr="00591112">
        <w:t xml:space="preserve"> assessed each dataset’s training potential for inclusion in our final model.</w:t>
      </w:r>
    </w:p>
    <w:p w14:paraId="0000003A" w14:textId="0752B5FE" w:rsidR="00A14DAA" w:rsidRPr="00591112" w:rsidRDefault="00000000" w:rsidP="00A422EC">
      <w:pPr>
        <w:numPr>
          <w:ilvl w:val="0"/>
          <w:numId w:val="4"/>
        </w:numPr>
        <w:spacing w:line="480" w:lineRule="auto"/>
        <w:ind w:left="0"/>
      </w:pPr>
      <w:r w:rsidRPr="00591112">
        <w:t>CDC Behavioral Risk Factor Surveillance System (BRFSS): survey data collected annually for 400,000+ adults over the phone, totaling 330 features collected annually since 1984. We explored the dataset and attempted to train preliminary models, however discovered that the sheer quantity of data made model training infeasible; given our computational limitations, our most powerful desktop was not able to train a single model.</w:t>
      </w:r>
      <w:r w:rsidR="0001319E">
        <w:t xml:space="preserve"> In addition, self-reported metrics are </w:t>
      </w:r>
      <w:r w:rsidR="0001319E">
        <w:lastRenderedPageBreak/>
        <w:t>subjective and prone to bias, in addition to the innate selection bias of conducting a voluntary telephone survey.</w:t>
      </w:r>
    </w:p>
    <w:p w14:paraId="0000003B" w14:textId="4AF10CE3" w:rsidR="00A14DAA" w:rsidRPr="00591112" w:rsidRDefault="00000000" w:rsidP="00A422EC">
      <w:pPr>
        <w:numPr>
          <w:ilvl w:val="0"/>
          <w:numId w:val="4"/>
        </w:numPr>
        <w:spacing w:line="480" w:lineRule="auto"/>
        <w:ind w:left="0"/>
      </w:pPr>
      <w:r w:rsidRPr="00591112">
        <w:t xml:space="preserve">University of California Irving (UCI) Dataset (1,190 patients): the most extensively used and studied clinical cardiac dataset for machine learning. The UCI dataset consists of merged data aggregated </w:t>
      </w:r>
      <w:r w:rsidR="00BA7BE7" w:rsidRPr="00591112">
        <w:t>from five studies</w:t>
      </w:r>
      <w:r w:rsidRPr="00591112">
        <w:t xml:space="preserve"> over 11 common features, subsets reported below: </w:t>
      </w:r>
    </w:p>
    <w:p w14:paraId="0000003C" w14:textId="77777777" w:rsidR="00A14DAA" w:rsidRPr="00591112" w:rsidRDefault="00000000" w:rsidP="00F61C75">
      <w:pPr>
        <w:numPr>
          <w:ilvl w:val="0"/>
          <w:numId w:val="5"/>
        </w:numPr>
        <w:pBdr>
          <w:top w:val="nil"/>
          <w:left w:val="nil"/>
          <w:bottom w:val="nil"/>
          <w:right w:val="nil"/>
          <w:between w:val="nil"/>
        </w:pBdr>
        <w:ind w:left="720"/>
      </w:pPr>
      <w:r w:rsidRPr="00591112">
        <w:rPr>
          <w:color w:val="000000"/>
        </w:rPr>
        <w:t>Cleveland: 303 observations</w:t>
      </w:r>
    </w:p>
    <w:p w14:paraId="0000003D" w14:textId="77777777" w:rsidR="00A14DAA" w:rsidRPr="00591112" w:rsidRDefault="00000000" w:rsidP="00F61C75">
      <w:pPr>
        <w:numPr>
          <w:ilvl w:val="0"/>
          <w:numId w:val="5"/>
        </w:numPr>
        <w:pBdr>
          <w:top w:val="nil"/>
          <w:left w:val="nil"/>
          <w:bottom w:val="nil"/>
          <w:right w:val="nil"/>
          <w:between w:val="nil"/>
        </w:pBdr>
        <w:ind w:left="720"/>
      </w:pPr>
      <w:r w:rsidRPr="00591112">
        <w:rPr>
          <w:color w:val="000000"/>
        </w:rPr>
        <w:t>Hungarian: 294 observations</w:t>
      </w:r>
    </w:p>
    <w:p w14:paraId="0000003E" w14:textId="77777777" w:rsidR="00A14DAA" w:rsidRPr="00591112" w:rsidRDefault="00000000" w:rsidP="00F61C75">
      <w:pPr>
        <w:numPr>
          <w:ilvl w:val="0"/>
          <w:numId w:val="5"/>
        </w:numPr>
        <w:pBdr>
          <w:top w:val="nil"/>
          <w:left w:val="nil"/>
          <w:bottom w:val="nil"/>
          <w:right w:val="nil"/>
          <w:between w:val="nil"/>
        </w:pBdr>
        <w:ind w:left="720"/>
      </w:pPr>
      <w:r w:rsidRPr="00591112">
        <w:rPr>
          <w:color w:val="000000"/>
        </w:rPr>
        <w:t>Switzerland: 123 observations</w:t>
      </w:r>
    </w:p>
    <w:p w14:paraId="0000003F" w14:textId="77777777" w:rsidR="00A14DAA" w:rsidRPr="00591112" w:rsidRDefault="00000000" w:rsidP="00F61C75">
      <w:pPr>
        <w:numPr>
          <w:ilvl w:val="0"/>
          <w:numId w:val="5"/>
        </w:numPr>
        <w:pBdr>
          <w:top w:val="nil"/>
          <w:left w:val="nil"/>
          <w:bottom w:val="nil"/>
          <w:right w:val="nil"/>
          <w:between w:val="nil"/>
        </w:pBdr>
        <w:ind w:left="720"/>
      </w:pPr>
      <w:r w:rsidRPr="00591112">
        <w:rPr>
          <w:color w:val="000000"/>
        </w:rPr>
        <w:t>Long Beach VA: 200 observations</w:t>
      </w:r>
    </w:p>
    <w:p w14:paraId="00000040" w14:textId="77777777" w:rsidR="00A14DAA" w:rsidRPr="00591112" w:rsidRDefault="00000000" w:rsidP="00F61C75">
      <w:pPr>
        <w:numPr>
          <w:ilvl w:val="0"/>
          <w:numId w:val="5"/>
        </w:numPr>
        <w:pBdr>
          <w:top w:val="nil"/>
          <w:left w:val="nil"/>
          <w:bottom w:val="nil"/>
          <w:right w:val="nil"/>
          <w:between w:val="nil"/>
        </w:pBdr>
        <w:ind w:left="720"/>
      </w:pPr>
      <w:proofErr w:type="spellStart"/>
      <w:r w:rsidRPr="00591112">
        <w:rPr>
          <w:color w:val="000000"/>
        </w:rPr>
        <w:t>Stalog</w:t>
      </w:r>
      <w:proofErr w:type="spellEnd"/>
      <w:r w:rsidRPr="00591112">
        <w:rPr>
          <w:color w:val="000000"/>
        </w:rPr>
        <w:t xml:space="preserve"> (Heart) Data Set: 270 observations</w:t>
      </w:r>
    </w:p>
    <w:p w14:paraId="6D33BD55" w14:textId="77777777" w:rsidR="0020617A" w:rsidRDefault="0020617A" w:rsidP="00F61C75">
      <w:pPr>
        <w:ind w:left="720"/>
      </w:pPr>
    </w:p>
    <w:p w14:paraId="00000041" w14:textId="5DCBC43A" w:rsidR="00A14DAA" w:rsidRPr="00591112" w:rsidRDefault="00000000" w:rsidP="00F61C75">
      <w:pPr>
        <w:ind w:left="720"/>
      </w:pPr>
      <w:r w:rsidRPr="00591112">
        <w:t>Total: 1190 observations</w:t>
      </w:r>
    </w:p>
    <w:p w14:paraId="3EABD49B" w14:textId="77777777" w:rsidR="00095088" w:rsidRDefault="00095088" w:rsidP="00A422EC">
      <w:pPr>
        <w:spacing w:line="480" w:lineRule="auto"/>
        <w:ind w:left="360"/>
      </w:pPr>
    </w:p>
    <w:p w14:paraId="00000043" w14:textId="399C5D16" w:rsidR="00A14DAA" w:rsidRPr="00591112" w:rsidRDefault="00000000" w:rsidP="005548C6">
      <w:pPr>
        <w:spacing w:after="240" w:line="480" w:lineRule="auto"/>
        <w:ind w:firstLine="360"/>
      </w:pPr>
      <w:r w:rsidRPr="00591112">
        <w:t xml:space="preserve">Unfortunately, our research uncovered that the UCI dataset is extremely convoluted, contains hundreds of duplicates, and that the raw datasets hosted by UCI are corrupted and unavailable upon request (Simmons, 2021). Despite purportedly being the most popular cardiac dataset for Machine Learning (ML) applications, it was discovered that all ML training was only performed on the “Cleveland” subset of 303 patients. Further inspection of the other four datasets showed duplicates, missing features, and a lack of metadata documentation on the pre-processing performed by UCI. Per discussions with the professor, we were advised to focus our analyses and model training on the Cleveland and Framingham datasets. </w:t>
      </w:r>
    </w:p>
    <w:p w14:paraId="00000044" w14:textId="2A06B82E" w:rsidR="00A14DAA" w:rsidRDefault="00000000" w:rsidP="00A422EC">
      <w:pPr>
        <w:numPr>
          <w:ilvl w:val="0"/>
          <w:numId w:val="4"/>
        </w:numPr>
        <w:pBdr>
          <w:top w:val="nil"/>
          <w:left w:val="nil"/>
          <w:bottom w:val="nil"/>
          <w:right w:val="nil"/>
          <w:between w:val="nil"/>
        </w:pBdr>
        <w:spacing w:line="480" w:lineRule="auto"/>
        <w:ind w:left="0"/>
        <w:rPr>
          <w:color w:val="000000"/>
        </w:rPr>
      </w:pPr>
      <w:r w:rsidRPr="00591112">
        <w:rPr>
          <w:color w:val="000000"/>
        </w:rPr>
        <w:t>Framingham Heart study: only longitudinal study, not as high-quality data (due to being the first empirical research</w:t>
      </w:r>
      <w:r w:rsidR="009920E3" w:rsidRPr="00591112">
        <w:rPr>
          <w:color w:val="000000"/>
        </w:rPr>
        <w:t xml:space="preserve"> study in the USA</w:t>
      </w:r>
      <w:r w:rsidRPr="00591112">
        <w:rPr>
          <w:color w:val="000000"/>
        </w:rPr>
        <w:t>), but foundationally important findings and implications. Started in 1948 with continual interim analyses and additional cohorts recruited from the descendants of the original study, leading to genomic sequencing correlation studies in the 2000s.</w:t>
      </w:r>
    </w:p>
    <w:p w14:paraId="18A36DDB" w14:textId="33A9A6C4" w:rsidR="00F92ED8" w:rsidRPr="00591112" w:rsidRDefault="00F92ED8" w:rsidP="00A422EC">
      <w:pPr>
        <w:numPr>
          <w:ilvl w:val="1"/>
          <w:numId w:val="4"/>
        </w:numPr>
        <w:pBdr>
          <w:top w:val="nil"/>
          <w:left w:val="nil"/>
          <w:bottom w:val="nil"/>
          <w:right w:val="nil"/>
          <w:between w:val="nil"/>
        </w:pBdr>
        <w:spacing w:line="480" w:lineRule="auto"/>
        <w:ind w:left="720"/>
        <w:rPr>
          <w:color w:val="000000"/>
        </w:rPr>
      </w:pPr>
      <w:r>
        <w:rPr>
          <w:color w:val="000000"/>
        </w:rPr>
        <w:lastRenderedPageBreak/>
        <w:t xml:space="preserve">While modern studies use the acronym “CHD” to mean </w:t>
      </w:r>
      <w:proofErr w:type="gramStart"/>
      <w:r>
        <w:rPr>
          <w:color w:val="000000"/>
        </w:rPr>
        <w:t>Congenital Heart Disease</w:t>
      </w:r>
      <w:proofErr w:type="gramEnd"/>
      <w:r>
        <w:rPr>
          <w:color w:val="000000"/>
        </w:rPr>
        <w:t xml:space="preserve">, the Framingham researchers use CHD </w:t>
      </w:r>
      <w:r w:rsidR="00AA5CE8">
        <w:rPr>
          <w:color w:val="000000"/>
        </w:rPr>
        <w:t xml:space="preserve">(Congestive Heart Disease) </w:t>
      </w:r>
      <w:r>
        <w:rPr>
          <w:color w:val="000000"/>
        </w:rPr>
        <w:t xml:space="preserve">and CHF </w:t>
      </w:r>
      <w:r w:rsidR="00AA5CE8">
        <w:rPr>
          <w:color w:val="000000"/>
        </w:rPr>
        <w:t xml:space="preserve">(Congestive Heart Failure) </w:t>
      </w:r>
      <w:r>
        <w:rPr>
          <w:color w:val="000000"/>
        </w:rPr>
        <w:t xml:space="preserve">interchangeably. </w:t>
      </w:r>
    </w:p>
    <w:p w14:paraId="00000047" w14:textId="77777777" w:rsidR="00A14DAA" w:rsidRPr="00591112" w:rsidRDefault="00A14DAA" w:rsidP="00A422EC">
      <w:pPr>
        <w:spacing w:line="480" w:lineRule="auto"/>
      </w:pPr>
    </w:p>
    <w:p w14:paraId="00000048" w14:textId="183955CD" w:rsidR="00A14DAA" w:rsidRPr="00B161D2" w:rsidRDefault="00000000" w:rsidP="00DB1A71">
      <w:pPr>
        <w:pStyle w:val="Heading4"/>
      </w:pPr>
      <w:r w:rsidRPr="00591112">
        <w:t>Framingham Methods &amp; Results: McKee 1971</w:t>
      </w:r>
    </w:p>
    <w:p w14:paraId="00000049" w14:textId="02906AD5" w:rsidR="00A14DAA" w:rsidRPr="00591112" w:rsidRDefault="00000000" w:rsidP="00A422EC">
      <w:pPr>
        <w:spacing w:line="480" w:lineRule="auto"/>
      </w:pPr>
      <w:r w:rsidRPr="00591112">
        <w:t>Population: 5,192 individuals (ages 30–62), followed for 16 years</w:t>
      </w:r>
      <w:r w:rsidR="005B63C0">
        <w:t>.</w:t>
      </w:r>
    </w:p>
    <w:p w14:paraId="0000004A" w14:textId="77777777" w:rsidR="00A14DAA" w:rsidRPr="00591112" w:rsidRDefault="00000000" w:rsidP="00A422EC">
      <w:pPr>
        <w:spacing w:line="480" w:lineRule="auto"/>
      </w:pPr>
      <w:r w:rsidRPr="00591112">
        <w:t>Findings:</w:t>
      </w:r>
    </w:p>
    <w:p w14:paraId="0000004B" w14:textId="4B6553A4" w:rsidR="00A14DAA" w:rsidRPr="00591112" w:rsidRDefault="00000000" w:rsidP="00C943FC">
      <w:pPr>
        <w:numPr>
          <w:ilvl w:val="0"/>
          <w:numId w:val="8"/>
        </w:numPr>
      </w:pPr>
      <w:r w:rsidRPr="00591112">
        <w:t xml:space="preserve">75% of heart failure cases </w:t>
      </w:r>
      <w:r w:rsidR="00456903">
        <w:t>(CH</w:t>
      </w:r>
      <w:r w:rsidR="004B15BC">
        <w:t>D</w:t>
      </w:r>
      <w:r w:rsidR="00456903">
        <w:t xml:space="preserve">) </w:t>
      </w:r>
      <w:r w:rsidRPr="00591112">
        <w:t>were preceded by hypertension</w:t>
      </w:r>
    </w:p>
    <w:p w14:paraId="0000004C" w14:textId="0CFC54CF" w:rsidR="00A14DAA" w:rsidRPr="00591112" w:rsidRDefault="00000000" w:rsidP="00C943FC">
      <w:pPr>
        <w:numPr>
          <w:ilvl w:val="0"/>
          <w:numId w:val="8"/>
        </w:numPr>
      </w:pPr>
      <w:r w:rsidRPr="00591112">
        <w:t xml:space="preserve">CHD </w:t>
      </w:r>
      <w:r w:rsidR="003D2B4C">
        <w:t>diagnosis</w:t>
      </w:r>
      <w:r w:rsidR="003D57C5">
        <w:t xml:space="preserve"> on prior exam</w:t>
      </w:r>
      <w:r w:rsidRPr="00591112">
        <w:t>: 39%</w:t>
      </w:r>
    </w:p>
    <w:p w14:paraId="0000004D" w14:textId="26F72E4E" w:rsidR="00A14DAA" w:rsidRPr="00591112" w:rsidRDefault="005B50DB" w:rsidP="00C943FC">
      <w:pPr>
        <w:numPr>
          <w:ilvl w:val="1"/>
          <w:numId w:val="8"/>
        </w:numPr>
      </w:pPr>
      <w:r>
        <w:t>A</w:t>
      </w:r>
      <w:r w:rsidR="00000000" w:rsidRPr="00591112">
        <w:t>ccompanied by hypertension in 29% of all cases</w:t>
      </w:r>
    </w:p>
    <w:p w14:paraId="0000004E" w14:textId="77777777" w:rsidR="00A14DAA" w:rsidRPr="00591112" w:rsidRDefault="00000000" w:rsidP="00C943FC">
      <w:pPr>
        <w:numPr>
          <w:ilvl w:val="0"/>
          <w:numId w:val="8"/>
        </w:numPr>
      </w:pPr>
      <w:r w:rsidRPr="00591112">
        <w:t>Rheumatic heart disease: 21% of cases</w:t>
      </w:r>
    </w:p>
    <w:p w14:paraId="0000004F" w14:textId="7B413585" w:rsidR="00A14DAA" w:rsidRPr="00591112" w:rsidRDefault="005B50DB" w:rsidP="00C943FC">
      <w:pPr>
        <w:numPr>
          <w:ilvl w:val="1"/>
          <w:numId w:val="8"/>
        </w:numPr>
      </w:pPr>
      <w:r>
        <w:t>A</w:t>
      </w:r>
      <w:r w:rsidR="00000000" w:rsidRPr="00591112">
        <w:t>ccompanied by hypertension in 11% of all cases</w:t>
      </w:r>
    </w:p>
    <w:p w14:paraId="00000050" w14:textId="77777777" w:rsidR="00A14DAA" w:rsidRPr="00591112" w:rsidRDefault="00000000" w:rsidP="00C943FC">
      <w:pPr>
        <w:numPr>
          <w:ilvl w:val="0"/>
          <w:numId w:val="8"/>
        </w:numPr>
      </w:pPr>
      <w:r w:rsidRPr="00591112">
        <w:t>5-year mortality from CHD: 62% in men, 42% in women</w:t>
      </w:r>
    </w:p>
    <w:p w14:paraId="00000052" w14:textId="77777777" w:rsidR="00A14DAA" w:rsidRPr="00591112" w:rsidRDefault="00A14DAA" w:rsidP="00A422EC">
      <w:pPr>
        <w:spacing w:line="480" w:lineRule="auto"/>
      </w:pPr>
    </w:p>
    <w:p w14:paraId="00000053" w14:textId="704A22CF" w:rsidR="00A14DAA" w:rsidRPr="00591112" w:rsidRDefault="00000000" w:rsidP="00A422EC">
      <w:pPr>
        <w:spacing w:line="480" w:lineRule="auto"/>
        <w:ind w:firstLine="360"/>
      </w:pPr>
      <w:r w:rsidRPr="00591112">
        <w:t xml:space="preserve">The first major findings published by McKee, et al, 1971, </w:t>
      </w:r>
      <w:r w:rsidR="000E25B1">
        <w:t>were</w:t>
      </w:r>
      <w:r w:rsidRPr="00591112">
        <w:t xml:space="preserve"> that high blood pressure (systolic &gt;= 160/95 mmHg) resulted in an almost four times higher chance of a CHD incident, establishing that it was systolic, not diastolic, hypertensive blood pressure that had a significant correlation to CHD. This was in contradiction to widespread beliefs at the time, which either disregarded hypertension, or focused on high diastolic Blood Pressure (BP). </w:t>
      </w:r>
      <w:r w:rsidR="007903A3">
        <w:t>The term “risk score” was coined and risk profiles were established, from the</w:t>
      </w:r>
      <w:r w:rsidR="00F4280A">
        <w:t xml:space="preserve">ir </w:t>
      </w:r>
      <w:r w:rsidR="007903A3">
        <w:t xml:space="preserve">published: </w:t>
      </w:r>
      <w:r w:rsidR="007903A3" w:rsidRPr="00591112">
        <w:t>“Framingham Risk Score for CHD”</w:t>
      </w:r>
      <w:r w:rsidR="006B5069">
        <w:t>.</w:t>
      </w:r>
      <w:r w:rsidR="007903A3">
        <w:t xml:space="preserve"> </w:t>
      </w:r>
      <w:r w:rsidR="00971CCB">
        <w:t>Methodology describes</w:t>
      </w:r>
      <w:r w:rsidR="00D91D93">
        <w:t xml:space="preserve"> how the researchers documented</w:t>
      </w:r>
      <w:r w:rsidR="00DA064D">
        <w:t>:</w:t>
      </w:r>
      <w:r w:rsidR="00930A66">
        <w:t xml:space="preserve"> </w:t>
      </w:r>
      <w:r w:rsidR="0049200A">
        <w:t>“</w:t>
      </w:r>
      <w:r w:rsidR="007903A3" w:rsidRPr="008A3F25">
        <w:t xml:space="preserve">risk factors on all of the first fifteen examinations and the </w:t>
      </w:r>
      <w:r w:rsidR="007903A3" w:rsidRPr="00E60F6F">
        <w:t>incidence of the specified cardiac event</w:t>
      </w:r>
      <w:r w:rsidR="007903A3" w:rsidRPr="008A3F25">
        <w:t xml:space="preserve"> in the fifteen biennial intervals of the 30-year </w:t>
      </w:r>
      <w:proofErr w:type="spellStart"/>
      <w:r w:rsidR="007903A3" w:rsidRPr="008A3F25">
        <w:t>followup</w:t>
      </w:r>
      <w:proofErr w:type="spellEnd"/>
      <w:r w:rsidR="007903A3" w:rsidRPr="008A3F25">
        <w:t xml:space="preserve"> and consolidate</w:t>
      </w:r>
      <w:r w:rsidR="000916A5">
        <w:t>(</w:t>
      </w:r>
      <w:r w:rsidR="00D04190">
        <w:t>d</w:t>
      </w:r>
      <w:r w:rsidR="000916A5">
        <w:t>)</w:t>
      </w:r>
      <w:r w:rsidR="007903A3" w:rsidRPr="008A3F25">
        <w:t xml:space="preserve"> this by the cross-sectional pooling method</w:t>
      </w:r>
      <w:r w:rsidR="007903A3">
        <w:t xml:space="preserve">, </w:t>
      </w:r>
      <w:r w:rsidR="007903A3" w:rsidRPr="008A3F25">
        <w:t>into an average annual incidence rate by age, sex, and level of the risk factor</w:t>
      </w:r>
      <w:r w:rsidR="0049200A">
        <w:t>”</w:t>
      </w:r>
      <w:r w:rsidR="002706EC">
        <w:t>,</w:t>
      </w:r>
      <w:r w:rsidR="0049200A">
        <w:t xml:space="preserve"> (McKee et al., 1971)</w:t>
      </w:r>
      <w:r w:rsidR="007903A3" w:rsidRPr="008A3F25">
        <w:t xml:space="preserve">. </w:t>
      </w:r>
      <w:r w:rsidR="005F0E6D">
        <w:t xml:space="preserve">Objective diagnosis criteria for the target endpoint of heart disease or heart failure </w:t>
      </w:r>
      <w:proofErr w:type="gramStart"/>
      <w:r w:rsidR="005F0E6D">
        <w:t>is</w:t>
      </w:r>
      <w:proofErr w:type="gramEnd"/>
      <w:r w:rsidR="005F0E6D">
        <w:t xml:space="preserve"> outlined in Appendix A, Tables 2.</w:t>
      </w:r>
      <w:r w:rsidR="001C4886">
        <w:t xml:space="preserve"> The </w:t>
      </w:r>
      <w:r w:rsidR="000E2004">
        <w:t xml:space="preserve">preliminary list of 18 </w:t>
      </w:r>
      <w:r w:rsidR="008404FC">
        <w:t xml:space="preserve">identified cardiac </w:t>
      </w:r>
      <w:r w:rsidR="000E2004">
        <w:t xml:space="preserve">risk factors produced by the McKee, 1971 study </w:t>
      </w:r>
      <w:r w:rsidR="0031076E">
        <w:t>is displayed in Appendix A, Figure 1.</w:t>
      </w:r>
    </w:p>
    <w:p w14:paraId="00000055" w14:textId="6AC2284B" w:rsidR="00A14DAA" w:rsidRPr="00591112" w:rsidRDefault="00000000" w:rsidP="00675BA5">
      <w:pPr>
        <w:pStyle w:val="Heading4"/>
      </w:pPr>
      <w:r w:rsidRPr="00591112">
        <w:lastRenderedPageBreak/>
        <w:t>Framingham Methods &amp; Results: Levy</w:t>
      </w:r>
      <w:r w:rsidR="00B55925">
        <w:t>, et al.,</w:t>
      </w:r>
      <w:r w:rsidRPr="00591112">
        <w:t xml:space="preserve"> 1993</w:t>
      </w:r>
    </w:p>
    <w:p w14:paraId="00000056" w14:textId="77777777" w:rsidR="00A14DAA" w:rsidRPr="00591112" w:rsidRDefault="00000000" w:rsidP="00A422EC">
      <w:pPr>
        <w:spacing w:line="480" w:lineRule="auto"/>
      </w:pPr>
      <w:r w:rsidRPr="00591112">
        <w:t>Population: 9,405 participants (47% male)</w:t>
      </w:r>
    </w:p>
    <w:p w14:paraId="00000057" w14:textId="77777777" w:rsidR="00A14DAA" w:rsidRPr="00591112" w:rsidRDefault="00000000" w:rsidP="00540F56">
      <w:pPr>
        <w:spacing w:line="360" w:lineRule="auto"/>
      </w:pPr>
      <w:r w:rsidRPr="00591112">
        <w:t>Findings:</w:t>
      </w:r>
    </w:p>
    <w:p w14:paraId="00000059" w14:textId="1FBF348D" w:rsidR="00A14DAA" w:rsidRPr="00591112" w:rsidRDefault="00000000" w:rsidP="000121A8">
      <w:pPr>
        <w:numPr>
          <w:ilvl w:val="0"/>
          <w:numId w:val="9"/>
        </w:numPr>
        <w:pBdr>
          <w:top w:val="nil"/>
          <w:left w:val="nil"/>
          <w:bottom w:val="nil"/>
          <w:right w:val="nil"/>
          <w:between w:val="nil"/>
        </w:pBdr>
      </w:pPr>
      <w:r w:rsidRPr="00591112">
        <w:rPr>
          <w:color w:val="000000"/>
        </w:rPr>
        <w:t>CHF developed in 652 individuals</w:t>
      </w:r>
      <w:r w:rsidR="007B6C1E">
        <w:t xml:space="preserve"> (</w:t>
      </w:r>
      <w:r w:rsidRPr="007B6C1E">
        <w:rPr>
          <w:color w:val="000000"/>
        </w:rPr>
        <w:t>331 men; 321 women</w:t>
      </w:r>
      <w:r w:rsidR="007B6C1E">
        <w:rPr>
          <w:color w:val="000000"/>
        </w:rPr>
        <w:t>)</w:t>
      </w:r>
    </w:p>
    <w:p w14:paraId="0000005A" w14:textId="77777777" w:rsidR="00A14DAA" w:rsidRPr="00591112" w:rsidRDefault="00000000" w:rsidP="000121A8">
      <w:pPr>
        <w:numPr>
          <w:ilvl w:val="0"/>
          <w:numId w:val="9"/>
        </w:numPr>
        <w:pBdr>
          <w:top w:val="nil"/>
          <w:left w:val="nil"/>
          <w:bottom w:val="nil"/>
          <w:right w:val="nil"/>
          <w:between w:val="nil"/>
        </w:pBdr>
      </w:pPr>
      <w:r w:rsidRPr="00591112">
        <w:rPr>
          <w:color w:val="000000"/>
        </w:rPr>
        <w:t>Mean age at diagnosis: 70.0 ± 10.8 years</w:t>
      </w:r>
    </w:p>
    <w:p w14:paraId="4E565BC4" w14:textId="77777777" w:rsidR="00EF7FB8" w:rsidRDefault="00000000" w:rsidP="000121A8">
      <w:pPr>
        <w:numPr>
          <w:ilvl w:val="0"/>
          <w:numId w:val="9"/>
        </w:numPr>
        <w:pBdr>
          <w:top w:val="nil"/>
          <w:left w:val="nil"/>
          <w:bottom w:val="nil"/>
          <w:right w:val="nil"/>
          <w:between w:val="nil"/>
        </w:pBdr>
        <w:rPr>
          <w:color w:val="000000"/>
        </w:rPr>
      </w:pPr>
      <w:r w:rsidRPr="00591112">
        <w:rPr>
          <w:color w:val="000000"/>
        </w:rPr>
        <w:t>Median post-diagnosis follow-up time: 1.8 years (mean 3.9 ± 5.4 years; range 0–35.8 years)</w:t>
      </w:r>
    </w:p>
    <w:p w14:paraId="0000005D" w14:textId="410094B9" w:rsidR="00A14DAA" w:rsidRPr="00300251" w:rsidRDefault="008F0C89" w:rsidP="000121A8">
      <w:pPr>
        <w:numPr>
          <w:ilvl w:val="0"/>
          <w:numId w:val="9"/>
        </w:numPr>
        <w:pBdr>
          <w:top w:val="nil"/>
          <w:left w:val="nil"/>
          <w:bottom w:val="nil"/>
          <w:right w:val="nil"/>
          <w:between w:val="nil"/>
        </w:pBdr>
        <w:rPr>
          <w:color w:val="000000"/>
        </w:rPr>
      </w:pPr>
      <w:r>
        <w:t>Used</w:t>
      </w:r>
      <w:r w:rsidR="00000000" w:rsidRPr="00591112">
        <w:t xml:space="preserve"> as a </w:t>
      </w:r>
      <w:r>
        <w:t xml:space="preserve">valuable </w:t>
      </w:r>
      <w:r w:rsidR="00000000" w:rsidRPr="00591112">
        <w:t xml:space="preserve">control comparison to demonstrate the efficacy of new medications: beta blockers and ACE-inhibitors (Levy et al, 1993) in reducing 5-year mortality prognosis. </w:t>
      </w:r>
    </w:p>
    <w:p w14:paraId="5F0F0938" w14:textId="77777777" w:rsidR="00300251" w:rsidRPr="00EF7FB8" w:rsidRDefault="00300251" w:rsidP="00300251">
      <w:pPr>
        <w:pBdr>
          <w:top w:val="nil"/>
          <w:left w:val="nil"/>
          <w:bottom w:val="nil"/>
          <w:right w:val="nil"/>
          <w:between w:val="nil"/>
        </w:pBdr>
        <w:spacing w:line="360" w:lineRule="auto"/>
        <w:ind w:left="720"/>
        <w:rPr>
          <w:color w:val="000000"/>
        </w:rPr>
      </w:pPr>
    </w:p>
    <w:p w14:paraId="0000005E" w14:textId="06082FFB" w:rsidR="00A14DAA" w:rsidRPr="00591112" w:rsidRDefault="00000000" w:rsidP="00A422EC">
      <w:pPr>
        <w:spacing w:line="480" w:lineRule="auto"/>
        <w:ind w:firstLine="360"/>
      </w:pPr>
      <w:r w:rsidRPr="00591112">
        <w:t xml:space="preserve">Moving forward with our Framingham </w:t>
      </w:r>
      <w:r w:rsidR="00730F8E">
        <w:t xml:space="preserve">and Cleveland </w:t>
      </w:r>
      <w:r w:rsidRPr="00591112">
        <w:t>dataset</w:t>
      </w:r>
      <w:r w:rsidR="00730F8E">
        <w:t>s</w:t>
      </w:r>
      <w:r w:rsidRPr="00591112">
        <w:t>, we decided to test train five machine learning models:</w:t>
      </w:r>
      <w:r w:rsidR="003A391E" w:rsidRPr="003A391E">
        <w:t xml:space="preserve"> </w:t>
      </w:r>
      <w:r w:rsidR="003A391E" w:rsidRPr="00591112">
        <w:t>a.) Logistic Regression; b.) Random Forest; c.) K-Nearest Neighbors (KNN); d.) Extreme Gradient Boosting (</w:t>
      </w:r>
      <w:proofErr w:type="spellStart"/>
      <w:r w:rsidR="003A391E" w:rsidRPr="00591112">
        <w:t>XGBoost</w:t>
      </w:r>
      <w:proofErr w:type="spellEnd"/>
      <w:r w:rsidR="003A391E" w:rsidRPr="00591112">
        <w:t>); e.) Feedforward Neural Network (FFN).</w:t>
      </w:r>
    </w:p>
    <w:p w14:paraId="0000005F" w14:textId="77777777" w:rsidR="00A14DAA" w:rsidRPr="00591112" w:rsidRDefault="00A14DAA" w:rsidP="00A422EC">
      <w:pPr>
        <w:spacing w:line="480" w:lineRule="auto"/>
      </w:pPr>
    </w:p>
    <w:p w14:paraId="00000060" w14:textId="77777777" w:rsidR="00A14DAA" w:rsidRPr="00591112" w:rsidRDefault="00A14DAA" w:rsidP="00A422EC">
      <w:pPr>
        <w:spacing w:line="480" w:lineRule="auto"/>
        <w:rPr>
          <w:color w:val="0F4761"/>
        </w:rPr>
      </w:pPr>
    </w:p>
    <w:p w14:paraId="00000061" w14:textId="77777777" w:rsidR="00A14DAA" w:rsidRPr="00591112" w:rsidRDefault="00A14DAA" w:rsidP="00A422EC">
      <w:pPr>
        <w:spacing w:line="480" w:lineRule="auto"/>
      </w:pPr>
    </w:p>
    <w:p w14:paraId="00000062" w14:textId="77777777" w:rsidR="00A14DAA" w:rsidRPr="00591112" w:rsidRDefault="00000000" w:rsidP="00A422EC">
      <w:pPr>
        <w:spacing w:line="480" w:lineRule="auto"/>
      </w:pPr>
      <w:r w:rsidRPr="00591112">
        <w:br w:type="page"/>
      </w:r>
    </w:p>
    <w:p w14:paraId="00000063" w14:textId="77777777" w:rsidR="00A14DAA" w:rsidRPr="00591112" w:rsidRDefault="00000000" w:rsidP="00A422EC">
      <w:pPr>
        <w:pStyle w:val="Heading2"/>
        <w:spacing w:before="0" w:after="0" w:line="480" w:lineRule="auto"/>
        <w:rPr>
          <w:rFonts w:ascii="Times New Roman" w:hAnsi="Times New Roman" w:cs="Times New Roman"/>
        </w:rPr>
      </w:pPr>
      <w:r w:rsidRPr="00591112">
        <w:rPr>
          <w:rFonts w:ascii="Times New Roman" w:hAnsi="Times New Roman" w:cs="Times New Roman"/>
        </w:rPr>
        <w:lastRenderedPageBreak/>
        <w:t>Framingham Data Dictionary</w:t>
      </w:r>
    </w:p>
    <w:p w14:paraId="00000064" w14:textId="5664535E" w:rsidR="00A14DAA" w:rsidRPr="008314C7" w:rsidRDefault="00000000" w:rsidP="00A422EC">
      <w:pPr>
        <w:keepNext/>
        <w:spacing w:line="480" w:lineRule="auto"/>
        <w:rPr>
          <w:i/>
          <w:iCs/>
        </w:rPr>
      </w:pPr>
      <w:r w:rsidRPr="008314C7">
        <w:rPr>
          <w:i/>
          <w:iCs/>
        </w:rPr>
        <w:t>Table 1: Framingham Features (1</w:t>
      </w:r>
      <w:r w:rsidR="00A327D8" w:rsidRPr="008314C7">
        <w:rPr>
          <w:i/>
          <w:iCs/>
        </w:rPr>
        <w:t>5</w:t>
      </w:r>
      <w:r w:rsidR="005D34F5" w:rsidRPr="008314C7">
        <w:rPr>
          <w:i/>
          <w:iCs/>
        </w:rPr>
        <w:t xml:space="preserve"> + 1 Target</w:t>
      </w:r>
      <w:r w:rsidRPr="008314C7">
        <w:rPr>
          <w:i/>
          <w:iCs/>
        </w:rPr>
        <w:t>)</w:t>
      </w:r>
    </w:p>
    <w:tbl>
      <w:tblPr>
        <w:tblStyle w:val="a"/>
        <w:tblW w:w="10615" w:type="dxa"/>
        <w:tblLayout w:type="fixed"/>
        <w:tblLook w:val="0400" w:firstRow="0" w:lastRow="0" w:firstColumn="0" w:lastColumn="0" w:noHBand="0" w:noVBand="1"/>
      </w:tblPr>
      <w:tblGrid>
        <w:gridCol w:w="535"/>
        <w:gridCol w:w="1620"/>
        <w:gridCol w:w="1980"/>
        <w:gridCol w:w="2790"/>
        <w:gridCol w:w="1350"/>
        <w:gridCol w:w="2340"/>
      </w:tblGrid>
      <w:tr w:rsidR="00A14DAA" w:rsidRPr="00DB6CB8" w14:paraId="123F99EC" w14:textId="77777777" w:rsidTr="003F63DF">
        <w:trPr>
          <w:trHeight w:val="340"/>
        </w:trPr>
        <w:tc>
          <w:tcPr>
            <w:tcW w:w="535" w:type="dxa"/>
            <w:tcBorders>
              <w:top w:val="single" w:sz="4" w:space="0" w:color="000000"/>
              <w:left w:val="single" w:sz="4" w:space="0" w:color="000000"/>
              <w:bottom w:val="single" w:sz="4" w:space="0" w:color="000000"/>
              <w:right w:val="single" w:sz="4" w:space="0" w:color="000000"/>
            </w:tcBorders>
            <w:shd w:val="clear" w:color="auto" w:fill="E97132"/>
          </w:tcPr>
          <w:p w14:paraId="00000065" w14:textId="77777777" w:rsidR="00A14DAA" w:rsidRPr="00DB6CB8" w:rsidRDefault="00000000" w:rsidP="00A422EC">
            <w:pPr>
              <w:rPr>
                <w:b/>
                <w:color w:val="FFFFFF"/>
                <w:sz w:val="20"/>
                <w:szCs w:val="20"/>
              </w:rPr>
            </w:pPr>
            <w:r w:rsidRPr="00DB6CB8">
              <w:rPr>
                <w:b/>
                <w:color w:val="FFFFFF"/>
                <w:sz w:val="20"/>
                <w:szCs w:val="20"/>
              </w:rPr>
              <w:t>#</w:t>
            </w:r>
          </w:p>
        </w:tc>
        <w:tc>
          <w:tcPr>
            <w:tcW w:w="1620" w:type="dxa"/>
            <w:tcBorders>
              <w:top w:val="single" w:sz="4" w:space="0" w:color="000000"/>
              <w:left w:val="single" w:sz="4" w:space="0" w:color="000000"/>
              <w:bottom w:val="single" w:sz="4" w:space="0" w:color="000000"/>
              <w:right w:val="single" w:sz="4" w:space="0" w:color="000000"/>
            </w:tcBorders>
            <w:shd w:val="clear" w:color="auto" w:fill="E97132"/>
          </w:tcPr>
          <w:p w14:paraId="00000066" w14:textId="77777777" w:rsidR="00A14DAA" w:rsidRPr="00DB6CB8" w:rsidRDefault="00000000" w:rsidP="00A422EC">
            <w:pPr>
              <w:jc w:val="center"/>
              <w:rPr>
                <w:b/>
                <w:color w:val="FFFFFF"/>
                <w:sz w:val="20"/>
                <w:szCs w:val="20"/>
              </w:rPr>
            </w:pPr>
            <w:r w:rsidRPr="00DB6CB8">
              <w:rPr>
                <w:b/>
                <w:color w:val="FFFFFF"/>
                <w:sz w:val="20"/>
                <w:szCs w:val="20"/>
              </w:rPr>
              <w:t>Feature Name (label)</w:t>
            </w:r>
          </w:p>
        </w:tc>
        <w:tc>
          <w:tcPr>
            <w:tcW w:w="1980" w:type="dxa"/>
            <w:tcBorders>
              <w:top w:val="single" w:sz="4" w:space="0" w:color="000000"/>
              <w:left w:val="nil"/>
              <w:bottom w:val="single" w:sz="4" w:space="0" w:color="000000"/>
              <w:right w:val="nil"/>
            </w:tcBorders>
            <w:shd w:val="clear" w:color="auto" w:fill="E97132"/>
          </w:tcPr>
          <w:p w14:paraId="00000067" w14:textId="77777777" w:rsidR="00A14DAA" w:rsidRPr="00DB6CB8" w:rsidRDefault="00000000" w:rsidP="00A422EC">
            <w:pPr>
              <w:rPr>
                <w:b/>
                <w:color w:val="FFFFFF"/>
                <w:sz w:val="20"/>
                <w:szCs w:val="20"/>
              </w:rPr>
            </w:pPr>
            <w:proofErr w:type="spellStart"/>
            <w:r w:rsidRPr="00DB6CB8">
              <w:rPr>
                <w:b/>
                <w:color w:val="FFFFFF"/>
                <w:sz w:val="20"/>
                <w:szCs w:val="20"/>
              </w:rPr>
              <w:t>DescriptiveName</w:t>
            </w:r>
            <w:proofErr w:type="spellEnd"/>
          </w:p>
        </w:tc>
        <w:tc>
          <w:tcPr>
            <w:tcW w:w="2790" w:type="dxa"/>
            <w:tcBorders>
              <w:top w:val="single" w:sz="4" w:space="0" w:color="000000"/>
              <w:left w:val="single" w:sz="4" w:space="0" w:color="000000"/>
              <w:bottom w:val="single" w:sz="4" w:space="0" w:color="000000"/>
              <w:right w:val="single" w:sz="4" w:space="0" w:color="000000"/>
            </w:tcBorders>
            <w:shd w:val="clear" w:color="auto" w:fill="E97132"/>
          </w:tcPr>
          <w:p w14:paraId="00000068" w14:textId="77777777" w:rsidR="00A14DAA" w:rsidRPr="00DB6CB8" w:rsidRDefault="00000000" w:rsidP="00A422EC">
            <w:pPr>
              <w:rPr>
                <w:b/>
                <w:color w:val="FFFFFF"/>
                <w:sz w:val="20"/>
                <w:szCs w:val="20"/>
              </w:rPr>
            </w:pPr>
            <w:r w:rsidRPr="00DB6CB8">
              <w:rPr>
                <w:b/>
                <w:color w:val="FFFFFF"/>
                <w:sz w:val="20"/>
                <w:szCs w:val="20"/>
              </w:rPr>
              <w:t>Description</w:t>
            </w:r>
          </w:p>
        </w:tc>
        <w:tc>
          <w:tcPr>
            <w:tcW w:w="1350" w:type="dxa"/>
            <w:tcBorders>
              <w:top w:val="single" w:sz="4" w:space="0" w:color="000000"/>
              <w:left w:val="single" w:sz="4" w:space="0" w:color="000000"/>
              <w:bottom w:val="single" w:sz="4" w:space="0" w:color="000000"/>
              <w:right w:val="nil"/>
            </w:tcBorders>
            <w:shd w:val="clear" w:color="auto" w:fill="E97132"/>
          </w:tcPr>
          <w:p w14:paraId="00000069" w14:textId="77777777" w:rsidR="00A14DAA" w:rsidRPr="00DB6CB8" w:rsidRDefault="00000000" w:rsidP="00A422EC">
            <w:pPr>
              <w:rPr>
                <w:b/>
                <w:color w:val="FFFFFF"/>
                <w:sz w:val="20"/>
                <w:szCs w:val="20"/>
              </w:rPr>
            </w:pPr>
            <w:r w:rsidRPr="00DB6CB8">
              <w:rPr>
                <w:b/>
                <w:color w:val="FFFFFF"/>
                <w:sz w:val="20"/>
                <w:szCs w:val="20"/>
              </w:rPr>
              <w:t>Raw Coding</w:t>
            </w:r>
          </w:p>
        </w:tc>
        <w:tc>
          <w:tcPr>
            <w:tcW w:w="2340" w:type="dxa"/>
            <w:tcBorders>
              <w:top w:val="single" w:sz="4" w:space="0" w:color="000000"/>
              <w:left w:val="single" w:sz="4" w:space="0" w:color="000000"/>
              <w:bottom w:val="single" w:sz="4" w:space="0" w:color="000000"/>
              <w:right w:val="nil"/>
            </w:tcBorders>
            <w:shd w:val="clear" w:color="auto" w:fill="E97132"/>
          </w:tcPr>
          <w:sdt>
            <w:sdtPr>
              <w:rPr>
                <w:sz w:val="20"/>
                <w:szCs w:val="20"/>
              </w:rPr>
              <w:tag w:val="goog_rdk_5"/>
              <w:id w:val="1747074222"/>
            </w:sdtPr>
            <w:sdtContent>
              <w:p w14:paraId="0000006A" w14:textId="77777777" w:rsidR="00A14DAA" w:rsidRPr="00DB6CB8" w:rsidRDefault="00000000" w:rsidP="00A422EC">
                <w:pPr>
                  <w:rPr>
                    <w:sz w:val="20"/>
                    <w:szCs w:val="20"/>
                  </w:rPr>
                </w:pPr>
                <w:sdt>
                  <w:sdtPr>
                    <w:rPr>
                      <w:sz w:val="20"/>
                      <w:szCs w:val="20"/>
                    </w:rPr>
                    <w:tag w:val="goog_rdk_4"/>
                    <w:id w:val="-1533102913"/>
                  </w:sdtPr>
                  <w:sdtContent>
                    <w:r w:rsidRPr="00DB6CB8">
                      <w:rPr>
                        <w:b/>
                        <w:color w:val="000000"/>
                        <w:sz w:val="20"/>
                        <w:szCs w:val="20"/>
                      </w:rPr>
                      <w:t>Definitions</w:t>
                    </w:r>
                  </w:sdtContent>
                </w:sdt>
              </w:p>
            </w:sdtContent>
          </w:sdt>
        </w:tc>
      </w:tr>
      <w:tr w:rsidR="00A14DAA" w:rsidRPr="00DB6CB8" w14:paraId="53EB085B" w14:textId="77777777" w:rsidTr="003F63DF">
        <w:trPr>
          <w:trHeight w:val="32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7"/>
              <w:id w:val="-2112028257"/>
            </w:sdtPr>
            <w:sdtContent>
              <w:p w14:paraId="0000006B" w14:textId="77777777" w:rsidR="00A14DAA" w:rsidRPr="00DB6CB8" w:rsidRDefault="00000000" w:rsidP="00A422EC">
                <w:pPr>
                  <w:jc w:val="right"/>
                  <w:rPr>
                    <w:sz w:val="20"/>
                    <w:szCs w:val="20"/>
                  </w:rPr>
                </w:pPr>
                <w:sdt>
                  <w:sdtPr>
                    <w:rPr>
                      <w:sz w:val="20"/>
                      <w:szCs w:val="20"/>
                    </w:rPr>
                    <w:tag w:val="goog_rdk_6"/>
                    <w:id w:val="1510022926"/>
                  </w:sdtPr>
                  <w:sdtContent>
                    <w:r w:rsidRPr="00DB6CB8">
                      <w:rPr>
                        <w:color w:val="000000"/>
                        <w:sz w:val="20"/>
                        <w:szCs w:val="20"/>
                      </w:rPr>
                      <w:t>1</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9"/>
              <w:id w:val="363727422"/>
            </w:sdtPr>
            <w:sdtContent>
              <w:p w14:paraId="0000006C" w14:textId="77777777" w:rsidR="00A14DAA" w:rsidRPr="00DB6CB8" w:rsidRDefault="00000000" w:rsidP="00A422EC">
                <w:pPr>
                  <w:jc w:val="right"/>
                  <w:rPr>
                    <w:sz w:val="20"/>
                    <w:szCs w:val="20"/>
                  </w:rPr>
                </w:pPr>
                <w:sdt>
                  <w:sdtPr>
                    <w:rPr>
                      <w:sz w:val="20"/>
                      <w:szCs w:val="20"/>
                    </w:rPr>
                    <w:tag w:val="goog_rdk_8"/>
                    <w:id w:val="1839738862"/>
                  </w:sdtPr>
                  <w:sdtContent>
                    <w:r w:rsidRPr="00DB6CB8">
                      <w:rPr>
                        <w:b/>
                        <w:color w:val="1F1F1F"/>
                        <w:sz w:val="20"/>
                        <w:szCs w:val="20"/>
                      </w:rPr>
                      <w:t>sex</w:t>
                    </w:r>
                  </w:sdtContent>
                </w:sdt>
              </w:p>
            </w:sdtContent>
          </w:sdt>
        </w:tc>
        <w:tc>
          <w:tcPr>
            <w:tcW w:w="1980"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11"/>
              <w:id w:val="1563520397"/>
            </w:sdtPr>
            <w:sdtContent>
              <w:p w14:paraId="0000006D" w14:textId="77777777" w:rsidR="00A14DAA" w:rsidRPr="00DB6CB8" w:rsidRDefault="00000000" w:rsidP="00A422EC">
                <w:pPr>
                  <w:rPr>
                    <w:sz w:val="20"/>
                    <w:szCs w:val="20"/>
                  </w:rPr>
                </w:pPr>
                <w:sdt>
                  <w:sdtPr>
                    <w:rPr>
                      <w:sz w:val="20"/>
                      <w:szCs w:val="20"/>
                    </w:rPr>
                    <w:tag w:val="goog_rdk_10"/>
                    <w:id w:val="1028909975"/>
                  </w:sdtPr>
                  <w:sdtContent>
                    <w:r w:rsidRPr="00DB6CB8">
                      <w:rPr>
                        <w:color w:val="000000"/>
                        <w:sz w:val="20"/>
                        <w:szCs w:val="20"/>
                      </w:rPr>
                      <w:t xml:space="preserve">Sex </w:t>
                    </w:r>
                  </w:sdtContent>
                </w:sdt>
              </w:p>
            </w:sdtContent>
          </w:sdt>
        </w:tc>
        <w:tc>
          <w:tcPr>
            <w:tcW w:w="2790"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13"/>
              <w:id w:val="-1351489155"/>
            </w:sdtPr>
            <w:sdtContent>
              <w:p w14:paraId="0000006E" w14:textId="77777777" w:rsidR="00A14DAA" w:rsidRPr="00DB6CB8" w:rsidRDefault="00000000" w:rsidP="00A422EC">
                <w:pPr>
                  <w:rPr>
                    <w:sz w:val="20"/>
                    <w:szCs w:val="20"/>
                  </w:rPr>
                </w:pPr>
                <w:sdt>
                  <w:sdtPr>
                    <w:rPr>
                      <w:sz w:val="20"/>
                      <w:szCs w:val="20"/>
                    </w:rPr>
                    <w:tag w:val="goog_rdk_12"/>
                    <w:id w:val="418998229"/>
                  </w:sdtPr>
                  <w:sdtContent>
                    <w:r w:rsidRPr="00DB6CB8">
                      <w:rPr>
                        <w:color w:val="000000"/>
                        <w:sz w:val="20"/>
                        <w:szCs w:val="20"/>
                      </w:rPr>
                      <w:t>sex of the patient</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15"/>
              <w:id w:val="-1571026691"/>
            </w:sdtPr>
            <w:sdtContent>
              <w:p w14:paraId="0000006F" w14:textId="77777777" w:rsidR="00A14DAA" w:rsidRPr="00DB6CB8" w:rsidRDefault="00000000" w:rsidP="00A422EC">
                <w:pPr>
                  <w:rPr>
                    <w:sz w:val="20"/>
                    <w:szCs w:val="20"/>
                  </w:rPr>
                </w:pPr>
                <w:sdt>
                  <w:sdtPr>
                    <w:rPr>
                      <w:sz w:val="20"/>
                      <w:szCs w:val="20"/>
                    </w:rPr>
                    <w:tag w:val="goog_rdk_14"/>
                    <w:id w:val="-1063250183"/>
                  </w:sdtPr>
                  <w:sdtContent>
                    <w:r w:rsidRPr="00DB6CB8">
                      <w:rPr>
                        <w:color w:val="000000"/>
                        <w:sz w:val="20"/>
                        <w:szCs w:val="20"/>
                      </w:rPr>
                      <w:t>[1: Male, 0: Female]</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17"/>
              <w:id w:val="-283125361"/>
            </w:sdtPr>
            <w:sdtContent>
              <w:p w14:paraId="00000070" w14:textId="77777777" w:rsidR="00A14DAA" w:rsidRPr="00DB6CB8" w:rsidRDefault="00000000" w:rsidP="00A422EC">
                <w:pPr>
                  <w:rPr>
                    <w:sz w:val="20"/>
                    <w:szCs w:val="20"/>
                  </w:rPr>
                </w:pPr>
                <w:sdt>
                  <w:sdtPr>
                    <w:rPr>
                      <w:sz w:val="20"/>
                      <w:szCs w:val="20"/>
                    </w:rPr>
                    <w:tag w:val="goog_rdk_16"/>
                    <w:id w:val="277302179"/>
                  </w:sdtPr>
                  <w:sdtContent>
                    <w:r w:rsidRPr="00DB6CB8">
                      <w:rPr>
                        <w:color w:val="000000"/>
                        <w:sz w:val="20"/>
                        <w:szCs w:val="20"/>
                      </w:rPr>
                      <w:t> </w:t>
                    </w:r>
                  </w:sdtContent>
                </w:sdt>
              </w:p>
            </w:sdtContent>
          </w:sdt>
        </w:tc>
      </w:tr>
      <w:tr w:rsidR="00A14DAA" w:rsidRPr="00DB6CB8" w14:paraId="2AE04408" w14:textId="77777777" w:rsidTr="003F63DF">
        <w:trPr>
          <w:trHeight w:val="34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19"/>
              <w:id w:val="-1856030474"/>
            </w:sdtPr>
            <w:sdtContent>
              <w:p w14:paraId="00000071" w14:textId="77777777" w:rsidR="00A14DAA" w:rsidRPr="00DB6CB8" w:rsidRDefault="00000000" w:rsidP="00A422EC">
                <w:pPr>
                  <w:jc w:val="right"/>
                  <w:rPr>
                    <w:sz w:val="20"/>
                    <w:szCs w:val="20"/>
                  </w:rPr>
                </w:pPr>
                <w:sdt>
                  <w:sdtPr>
                    <w:rPr>
                      <w:sz w:val="20"/>
                      <w:szCs w:val="20"/>
                    </w:rPr>
                    <w:tag w:val="goog_rdk_18"/>
                    <w:id w:val="-178812836"/>
                  </w:sdtPr>
                  <w:sdtContent>
                    <w:r w:rsidRPr="00DB6CB8">
                      <w:rPr>
                        <w:color w:val="000000"/>
                        <w:sz w:val="20"/>
                        <w:szCs w:val="20"/>
                      </w:rPr>
                      <w:t>2</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21"/>
              <w:id w:val="-1638953706"/>
            </w:sdtPr>
            <w:sdtContent>
              <w:p w14:paraId="00000072" w14:textId="77777777" w:rsidR="00A14DAA" w:rsidRPr="00DB6CB8" w:rsidRDefault="00000000" w:rsidP="00A422EC">
                <w:pPr>
                  <w:jc w:val="right"/>
                  <w:rPr>
                    <w:sz w:val="20"/>
                    <w:szCs w:val="20"/>
                  </w:rPr>
                </w:pPr>
                <w:sdt>
                  <w:sdtPr>
                    <w:rPr>
                      <w:sz w:val="20"/>
                      <w:szCs w:val="20"/>
                    </w:rPr>
                    <w:tag w:val="goog_rdk_20"/>
                    <w:id w:val="-1850018966"/>
                  </w:sdtPr>
                  <w:sdtContent>
                    <w:r w:rsidRPr="00DB6CB8">
                      <w:rPr>
                        <w:b/>
                        <w:color w:val="1F1F1F"/>
                        <w:sz w:val="20"/>
                        <w:szCs w:val="20"/>
                      </w:rPr>
                      <w:t>age</w:t>
                    </w:r>
                  </w:sdtContent>
                </w:sdt>
              </w:p>
            </w:sdtContent>
          </w:sdt>
        </w:tc>
        <w:tc>
          <w:tcPr>
            <w:tcW w:w="198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23"/>
              <w:id w:val="-192622677"/>
            </w:sdtPr>
            <w:sdtContent>
              <w:p w14:paraId="00000073" w14:textId="77777777" w:rsidR="00A14DAA" w:rsidRPr="00DB6CB8" w:rsidRDefault="00000000" w:rsidP="00A422EC">
                <w:pPr>
                  <w:rPr>
                    <w:sz w:val="20"/>
                    <w:szCs w:val="20"/>
                  </w:rPr>
                </w:pPr>
                <w:sdt>
                  <w:sdtPr>
                    <w:rPr>
                      <w:sz w:val="20"/>
                      <w:szCs w:val="20"/>
                    </w:rPr>
                    <w:tag w:val="goog_rdk_22"/>
                    <w:id w:val="-774551742"/>
                  </w:sdtPr>
                  <w:sdtContent>
                    <w:r w:rsidRPr="00DB6CB8">
                      <w:rPr>
                        <w:color w:val="000000"/>
                        <w:sz w:val="20"/>
                        <w:szCs w:val="20"/>
                      </w:rPr>
                      <w:t>Age</w:t>
                    </w:r>
                  </w:sdtContent>
                </w:sdt>
              </w:p>
            </w:sdtContent>
          </w:sdt>
        </w:tc>
        <w:tc>
          <w:tcPr>
            <w:tcW w:w="279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25"/>
              <w:id w:val="139848106"/>
            </w:sdtPr>
            <w:sdtContent>
              <w:p w14:paraId="00000074" w14:textId="77777777" w:rsidR="00A14DAA" w:rsidRPr="00DB6CB8" w:rsidRDefault="00000000" w:rsidP="00A422EC">
                <w:pPr>
                  <w:rPr>
                    <w:sz w:val="20"/>
                    <w:szCs w:val="20"/>
                  </w:rPr>
                </w:pPr>
                <w:sdt>
                  <w:sdtPr>
                    <w:rPr>
                      <w:sz w:val="20"/>
                      <w:szCs w:val="20"/>
                    </w:rPr>
                    <w:tag w:val="goog_rdk_24"/>
                    <w:id w:val="984902112"/>
                  </w:sdtPr>
                  <w:sdtContent>
                    <w:r w:rsidRPr="00DB6CB8">
                      <w:rPr>
                        <w:color w:val="000000"/>
                        <w:sz w:val="20"/>
                        <w:szCs w:val="20"/>
                      </w:rPr>
                      <w:t>age of the patient</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27"/>
              <w:id w:val="-861049000"/>
            </w:sdtPr>
            <w:sdtContent>
              <w:p w14:paraId="00000075" w14:textId="77777777" w:rsidR="00A14DAA" w:rsidRPr="00DB6CB8" w:rsidRDefault="00000000" w:rsidP="00A422EC">
                <w:pPr>
                  <w:rPr>
                    <w:sz w:val="20"/>
                    <w:szCs w:val="20"/>
                  </w:rPr>
                </w:pPr>
                <w:sdt>
                  <w:sdtPr>
                    <w:rPr>
                      <w:sz w:val="20"/>
                      <w:szCs w:val="20"/>
                    </w:rPr>
                    <w:tag w:val="goog_rdk_26"/>
                    <w:id w:val="-1910769202"/>
                  </w:sdtPr>
                  <w:sdtContent>
                    <w:r w:rsidRPr="00DB6CB8">
                      <w:rPr>
                        <w:color w:val="000000"/>
                        <w:sz w:val="20"/>
                        <w:szCs w:val="20"/>
                      </w:rPr>
                      <w:t>[years]</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29"/>
              <w:id w:val="-1252582034"/>
            </w:sdtPr>
            <w:sdtContent>
              <w:p w14:paraId="00000076" w14:textId="77777777" w:rsidR="00A14DAA" w:rsidRPr="00DB6CB8" w:rsidRDefault="00000000" w:rsidP="00A422EC">
                <w:pPr>
                  <w:rPr>
                    <w:sz w:val="20"/>
                    <w:szCs w:val="20"/>
                  </w:rPr>
                </w:pPr>
                <w:sdt>
                  <w:sdtPr>
                    <w:rPr>
                      <w:sz w:val="20"/>
                      <w:szCs w:val="20"/>
                    </w:rPr>
                    <w:tag w:val="goog_rdk_28"/>
                    <w:id w:val="-438137779"/>
                  </w:sdtPr>
                  <w:sdtContent>
                    <w:r w:rsidRPr="00DB6CB8">
                      <w:rPr>
                        <w:color w:val="000000"/>
                        <w:sz w:val="20"/>
                        <w:szCs w:val="20"/>
                      </w:rPr>
                      <w:t> </w:t>
                    </w:r>
                  </w:sdtContent>
                </w:sdt>
              </w:p>
            </w:sdtContent>
          </w:sdt>
        </w:tc>
      </w:tr>
      <w:tr w:rsidR="00A14DAA" w:rsidRPr="00DB6CB8" w14:paraId="1652530C" w14:textId="77777777" w:rsidTr="003F63DF">
        <w:trPr>
          <w:trHeight w:val="32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31"/>
              <w:id w:val="992764844"/>
            </w:sdtPr>
            <w:sdtContent>
              <w:p w14:paraId="00000077" w14:textId="77777777" w:rsidR="00A14DAA" w:rsidRPr="00DB6CB8" w:rsidRDefault="00000000" w:rsidP="00A422EC">
                <w:pPr>
                  <w:jc w:val="right"/>
                  <w:rPr>
                    <w:sz w:val="20"/>
                    <w:szCs w:val="20"/>
                  </w:rPr>
                </w:pPr>
                <w:sdt>
                  <w:sdtPr>
                    <w:rPr>
                      <w:sz w:val="20"/>
                      <w:szCs w:val="20"/>
                    </w:rPr>
                    <w:tag w:val="goog_rdk_30"/>
                    <w:id w:val="-247663848"/>
                  </w:sdtPr>
                  <w:sdtContent>
                    <w:r w:rsidRPr="00DB6CB8">
                      <w:rPr>
                        <w:color w:val="000000"/>
                        <w:sz w:val="20"/>
                        <w:szCs w:val="20"/>
                      </w:rPr>
                      <w:t>3</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33"/>
              <w:id w:val="-1786026838"/>
            </w:sdtPr>
            <w:sdtContent>
              <w:p w14:paraId="00000078" w14:textId="77777777" w:rsidR="00A14DAA" w:rsidRPr="00DB6CB8" w:rsidRDefault="00000000" w:rsidP="00A422EC">
                <w:pPr>
                  <w:jc w:val="right"/>
                  <w:rPr>
                    <w:b/>
                    <w:color w:val="1F1F1F"/>
                    <w:sz w:val="20"/>
                    <w:szCs w:val="20"/>
                  </w:rPr>
                </w:pPr>
                <w:sdt>
                  <w:sdtPr>
                    <w:rPr>
                      <w:sz w:val="20"/>
                      <w:szCs w:val="20"/>
                    </w:rPr>
                    <w:tag w:val="goog_rdk_32"/>
                    <w:id w:val="450134862"/>
                  </w:sdtPr>
                  <w:sdtContent>
                    <w:r w:rsidRPr="00DB6CB8">
                      <w:rPr>
                        <w:b/>
                        <w:color w:val="1F1F1F"/>
                        <w:sz w:val="20"/>
                        <w:szCs w:val="20"/>
                      </w:rPr>
                      <w:t>education</w:t>
                    </w:r>
                  </w:sdtContent>
                </w:sdt>
              </w:p>
            </w:sdtContent>
          </w:sdt>
        </w:tc>
        <w:tc>
          <w:tcPr>
            <w:tcW w:w="1980"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35"/>
              <w:id w:val="-1813787631"/>
            </w:sdtPr>
            <w:sdtContent>
              <w:p w14:paraId="00000079" w14:textId="77777777" w:rsidR="00A14DAA" w:rsidRPr="00DB6CB8" w:rsidRDefault="00000000" w:rsidP="00A422EC">
                <w:pPr>
                  <w:rPr>
                    <w:sz w:val="20"/>
                    <w:szCs w:val="20"/>
                  </w:rPr>
                </w:pPr>
                <w:sdt>
                  <w:sdtPr>
                    <w:rPr>
                      <w:sz w:val="20"/>
                      <w:szCs w:val="20"/>
                    </w:rPr>
                    <w:tag w:val="goog_rdk_34"/>
                    <w:id w:val="573934761"/>
                  </w:sdtPr>
                  <w:sdtContent>
                    <w:r w:rsidRPr="00DB6CB8">
                      <w:rPr>
                        <w:color w:val="000000"/>
                        <w:sz w:val="20"/>
                        <w:szCs w:val="20"/>
                      </w:rPr>
                      <w:t>Education</w:t>
                    </w:r>
                  </w:sdtContent>
                </w:sdt>
              </w:p>
            </w:sdtContent>
          </w:sdt>
        </w:tc>
        <w:tc>
          <w:tcPr>
            <w:tcW w:w="2790" w:type="dxa"/>
            <w:tcBorders>
              <w:top w:val="single" w:sz="4" w:space="0" w:color="000000"/>
              <w:left w:val="single" w:sz="4" w:space="0" w:color="000000"/>
              <w:bottom w:val="single" w:sz="4" w:space="0" w:color="000000"/>
              <w:right w:val="single" w:sz="4" w:space="0" w:color="000000"/>
            </w:tcBorders>
            <w:shd w:val="clear" w:color="auto" w:fill="FBE2D5"/>
          </w:tcPr>
          <w:p w14:paraId="0000007A" w14:textId="5AB6C7E5" w:rsidR="00A14DAA" w:rsidRPr="00DB6CB8" w:rsidRDefault="003E6C7E" w:rsidP="00A422EC">
            <w:pPr>
              <w:rPr>
                <w:color w:val="000000"/>
                <w:sz w:val="20"/>
                <w:szCs w:val="20"/>
              </w:rPr>
            </w:pPr>
            <w:r w:rsidRPr="00DB6CB8">
              <w:rPr>
                <w:color w:val="000000"/>
                <w:sz w:val="20"/>
                <w:szCs w:val="20"/>
              </w:rPr>
              <w:t>Educational level of patient</w:t>
            </w:r>
          </w:p>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41"/>
              <w:id w:val="-1238632966"/>
            </w:sdtPr>
            <w:sdtContent>
              <w:p w14:paraId="0000007B" w14:textId="77777777" w:rsidR="00A14DAA" w:rsidRPr="00DB6CB8" w:rsidRDefault="00000000" w:rsidP="00A422EC">
                <w:pPr>
                  <w:rPr>
                    <w:sz w:val="20"/>
                    <w:szCs w:val="20"/>
                  </w:rPr>
                </w:pPr>
                <w:sdt>
                  <w:sdtPr>
                    <w:rPr>
                      <w:sz w:val="20"/>
                      <w:szCs w:val="20"/>
                    </w:rPr>
                    <w:tag w:val="goog_rdk_38"/>
                    <w:id w:val="698588619"/>
                  </w:sdtPr>
                  <w:sdtContent>
                    <w:r w:rsidRPr="00DB6CB8">
                      <w:rPr>
                        <w:color w:val="000000"/>
                        <w:sz w:val="20"/>
                        <w:szCs w:val="20"/>
                      </w:rPr>
                      <w:t> </w:t>
                    </w:r>
                  </w:sdtContent>
                </w:sdt>
                <w:sdt>
                  <w:sdtPr>
                    <w:rPr>
                      <w:sz w:val="20"/>
                      <w:szCs w:val="20"/>
                    </w:rPr>
                    <w:tag w:val="goog_rdk_39"/>
                    <w:id w:val="-779025752"/>
                  </w:sdtPr>
                  <w:sdtContent>
                    <w:r w:rsidRPr="00DB6CB8">
                      <w:rPr>
                        <w:color w:val="000000"/>
                        <w:sz w:val="20"/>
                        <w:szCs w:val="20"/>
                      </w:rPr>
                      <w:t>[0-4]</w:t>
                    </w:r>
                  </w:sdtContent>
                </w:sdt>
                <w:sdt>
                  <w:sdtPr>
                    <w:rPr>
                      <w:sz w:val="20"/>
                      <w:szCs w:val="20"/>
                    </w:rPr>
                    <w:tag w:val="goog_rdk_40"/>
                    <w:id w:val="972090906"/>
                  </w:sdtP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43"/>
              <w:id w:val="-546221668"/>
            </w:sdtPr>
            <w:sdtContent>
              <w:p w14:paraId="0000007C" w14:textId="77777777" w:rsidR="00A14DAA" w:rsidRPr="00DB6CB8" w:rsidRDefault="00000000" w:rsidP="00A422EC">
                <w:pPr>
                  <w:rPr>
                    <w:color w:val="000000"/>
                    <w:sz w:val="20"/>
                    <w:szCs w:val="20"/>
                  </w:rPr>
                </w:pPr>
                <w:r w:rsidRPr="00DB6CB8">
                  <w:rPr>
                    <w:color w:val="000000"/>
                    <w:sz w:val="20"/>
                    <w:szCs w:val="20"/>
                  </w:rPr>
                  <w:t>Not originally collected, no metadata mapping labels.</w:t>
                </w:r>
                <w:sdt>
                  <w:sdtPr>
                    <w:rPr>
                      <w:sz w:val="20"/>
                      <w:szCs w:val="20"/>
                    </w:rPr>
                    <w:tag w:val="goog_rdk_42"/>
                    <w:id w:val="-267696432"/>
                  </w:sdtPr>
                  <w:sdtContent/>
                </w:sdt>
              </w:p>
            </w:sdtContent>
          </w:sdt>
        </w:tc>
      </w:tr>
      <w:tr w:rsidR="00A14DAA" w:rsidRPr="00DB6CB8" w14:paraId="551AA71E" w14:textId="77777777" w:rsidTr="003F63DF">
        <w:trPr>
          <w:trHeight w:val="64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45"/>
              <w:id w:val="1153562431"/>
            </w:sdtPr>
            <w:sdtContent>
              <w:p w14:paraId="0000007D" w14:textId="77777777" w:rsidR="00A14DAA" w:rsidRPr="00DB6CB8" w:rsidRDefault="00000000" w:rsidP="00A422EC">
                <w:pPr>
                  <w:jc w:val="right"/>
                  <w:rPr>
                    <w:sz w:val="20"/>
                    <w:szCs w:val="20"/>
                  </w:rPr>
                </w:pPr>
                <w:sdt>
                  <w:sdtPr>
                    <w:rPr>
                      <w:sz w:val="20"/>
                      <w:szCs w:val="20"/>
                    </w:rPr>
                    <w:tag w:val="goog_rdk_44"/>
                    <w:id w:val="-560947175"/>
                  </w:sdtPr>
                  <w:sdtContent>
                    <w:r w:rsidRPr="00DB6CB8">
                      <w:rPr>
                        <w:color w:val="000000"/>
                        <w:sz w:val="20"/>
                        <w:szCs w:val="20"/>
                      </w:rPr>
                      <w:t>4</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47"/>
              <w:id w:val="-1881000577"/>
            </w:sdtPr>
            <w:sdtContent>
              <w:p w14:paraId="0000007E" w14:textId="77777777" w:rsidR="00A14DAA" w:rsidRPr="00DB6CB8" w:rsidRDefault="00000000" w:rsidP="00A422EC">
                <w:pPr>
                  <w:jc w:val="right"/>
                  <w:rPr>
                    <w:sz w:val="20"/>
                    <w:szCs w:val="20"/>
                  </w:rPr>
                </w:pPr>
                <w:sdt>
                  <w:sdtPr>
                    <w:rPr>
                      <w:sz w:val="20"/>
                      <w:szCs w:val="20"/>
                    </w:rPr>
                    <w:tag w:val="goog_rdk_46"/>
                    <w:id w:val="-1641498755"/>
                  </w:sdtPr>
                  <w:sdtContent>
                    <w:proofErr w:type="spellStart"/>
                    <w:r w:rsidRPr="00DB6CB8">
                      <w:rPr>
                        <w:b/>
                        <w:color w:val="1F1F1F"/>
                        <w:sz w:val="20"/>
                        <w:szCs w:val="20"/>
                      </w:rPr>
                      <w:t>currentSmoker</w:t>
                    </w:r>
                    <w:proofErr w:type="spellEnd"/>
                  </w:sdtContent>
                </w:sdt>
              </w:p>
            </w:sdtContent>
          </w:sdt>
        </w:tc>
        <w:tc>
          <w:tcPr>
            <w:tcW w:w="198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49"/>
              <w:id w:val="938404620"/>
            </w:sdtPr>
            <w:sdtContent>
              <w:p w14:paraId="0000007F" w14:textId="77777777" w:rsidR="00A14DAA" w:rsidRPr="00DB6CB8" w:rsidRDefault="00000000" w:rsidP="00A422EC">
                <w:pPr>
                  <w:rPr>
                    <w:sz w:val="20"/>
                    <w:szCs w:val="20"/>
                  </w:rPr>
                </w:pPr>
                <w:sdt>
                  <w:sdtPr>
                    <w:rPr>
                      <w:sz w:val="20"/>
                      <w:szCs w:val="20"/>
                    </w:rPr>
                    <w:tag w:val="goog_rdk_48"/>
                    <w:id w:val="-1513227469"/>
                  </w:sdtPr>
                  <w:sdtContent>
                    <w:r w:rsidRPr="00DB6CB8">
                      <w:rPr>
                        <w:color w:val="000000"/>
                        <w:sz w:val="20"/>
                        <w:szCs w:val="20"/>
                      </w:rPr>
                      <w:t>Current Smoker</w:t>
                    </w:r>
                  </w:sdtContent>
                </w:sdt>
              </w:p>
            </w:sdtContent>
          </w:sdt>
        </w:tc>
        <w:tc>
          <w:tcPr>
            <w:tcW w:w="2790" w:type="dxa"/>
            <w:tcBorders>
              <w:top w:val="single" w:sz="4" w:space="0" w:color="000000"/>
              <w:left w:val="single" w:sz="4" w:space="0" w:color="000000"/>
              <w:bottom w:val="single" w:sz="4" w:space="0" w:color="000000"/>
              <w:right w:val="single" w:sz="4" w:space="0" w:color="000000"/>
            </w:tcBorders>
            <w:shd w:val="clear" w:color="auto" w:fill="auto"/>
          </w:tcPr>
          <w:p w14:paraId="00000080" w14:textId="37EA312B" w:rsidR="00A14DAA" w:rsidRPr="00DB6CB8" w:rsidRDefault="00A14DAA" w:rsidP="00A422EC">
            <w:pPr>
              <w:rPr>
                <w:sz w:val="20"/>
                <w:szCs w:val="20"/>
              </w:rPr>
            </w:pPr>
          </w:p>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53"/>
              <w:id w:val="1307059172"/>
            </w:sdtPr>
            <w:sdtContent>
              <w:p w14:paraId="00000081" w14:textId="77777777" w:rsidR="00A14DAA" w:rsidRPr="00DB6CB8" w:rsidRDefault="00000000" w:rsidP="00A422EC">
                <w:pPr>
                  <w:rPr>
                    <w:color w:val="000000"/>
                    <w:sz w:val="20"/>
                    <w:szCs w:val="20"/>
                  </w:rPr>
                </w:pPr>
                <w:sdt>
                  <w:sdtPr>
                    <w:rPr>
                      <w:sz w:val="20"/>
                      <w:szCs w:val="20"/>
                    </w:rPr>
                    <w:tag w:val="goog_rdk_52"/>
                    <w:id w:val="-129089665"/>
                  </w:sdtPr>
                  <w:sdtContent>
                    <w:r w:rsidRPr="00DB6CB8">
                      <w:rPr>
                        <w:color w:val="000000"/>
                        <w:sz w:val="20"/>
                        <w:szCs w:val="20"/>
                      </w:rPr>
                      <w:t xml:space="preserve">0: no smoker; </w:t>
                    </w:r>
                    <w:r w:rsidRPr="00DB6CB8">
                      <w:rPr>
                        <w:color w:val="000000"/>
                        <w:sz w:val="20"/>
                        <w:szCs w:val="20"/>
                      </w:rPr>
                      <w:br/>
                      <w:t>1: yes smoker</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55"/>
              <w:id w:val="-1526482534"/>
            </w:sdtPr>
            <w:sdtContent>
              <w:p w14:paraId="00000082" w14:textId="77777777" w:rsidR="00A14DAA" w:rsidRPr="00DB6CB8" w:rsidRDefault="00000000" w:rsidP="00A422EC">
                <w:pPr>
                  <w:rPr>
                    <w:sz w:val="20"/>
                    <w:szCs w:val="20"/>
                  </w:rPr>
                </w:pPr>
                <w:sdt>
                  <w:sdtPr>
                    <w:rPr>
                      <w:sz w:val="20"/>
                      <w:szCs w:val="20"/>
                    </w:rPr>
                    <w:tag w:val="goog_rdk_54"/>
                    <w:id w:val="907818140"/>
                  </w:sdtPr>
                  <w:sdtContent>
                    <w:r w:rsidRPr="00DB6CB8">
                      <w:rPr>
                        <w:color w:val="000000"/>
                        <w:sz w:val="20"/>
                        <w:szCs w:val="20"/>
                      </w:rPr>
                      <w:t> </w:t>
                    </w:r>
                  </w:sdtContent>
                </w:sdt>
              </w:p>
            </w:sdtContent>
          </w:sdt>
        </w:tc>
      </w:tr>
      <w:tr w:rsidR="00A14DAA" w:rsidRPr="00DB6CB8" w14:paraId="34257E09" w14:textId="77777777" w:rsidTr="003F63DF">
        <w:trPr>
          <w:trHeight w:val="64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57"/>
              <w:id w:val="369194190"/>
            </w:sdtPr>
            <w:sdtContent>
              <w:p w14:paraId="00000083" w14:textId="77777777" w:rsidR="00A14DAA" w:rsidRPr="00DB6CB8" w:rsidRDefault="00000000" w:rsidP="00A422EC">
                <w:pPr>
                  <w:jc w:val="right"/>
                  <w:rPr>
                    <w:sz w:val="20"/>
                    <w:szCs w:val="20"/>
                  </w:rPr>
                </w:pPr>
                <w:sdt>
                  <w:sdtPr>
                    <w:rPr>
                      <w:sz w:val="20"/>
                      <w:szCs w:val="20"/>
                    </w:rPr>
                    <w:tag w:val="goog_rdk_56"/>
                    <w:id w:val="-183288545"/>
                  </w:sdtPr>
                  <w:sdtContent>
                    <w:r w:rsidRPr="00DB6CB8">
                      <w:rPr>
                        <w:color w:val="000000"/>
                        <w:sz w:val="20"/>
                        <w:szCs w:val="20"/>
                      </w:rPr>
                      <w:t>5</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59"/>
              <w:id w:val="251790685"/>
            </w:sdtPr>
            <w:sdtContent>
              <w:p w14:paraId="00000084" w14:textId="77777777" w:rsidR="00A14DAA" w:rsidRPr="00DB6CB8" w:rsidRDefault="00000000" w:rsidP="00A422EC">
                <w:pPr>
                  <w:jc w:val="right"/>
                  <w:rPr>
                    <w:sz w:val="20"/>
                    <w:szCs w:val="20"/>
                  </w:rPr>
                </w:pPr>
                <w:sdt>
                  <w:sdtPr>
                    <w:rPr>
                      <w:sz w:val="20"/>
                      <w:szCs w:val="20"/>
                    </w:rPr>
                    <w:tag w:val="goog_rdk_58"/>
                    <w:id w:val="1563910603"/>
                  </w:sdtPr>
                  <w:sdtContent>
                    <w:proofErr w:type="spellStart"/>
                    <w:r w:rsidRPr="00DB6CB8">
                      <w:rPr>
                        <w:b/>
                        <w:color w:val="1F1F1F"/>
                        <w:sz w:val="20"/>
                        <w:szCs w:val="20"/>
                      </w:rPr>
                      <w:t>cigsPerDay</w:t>
                    </w:r>
                    <w:proofErr w:type="spellEnd"/>
                  </w:sdtContent>
                </w:sdt>
              </w:p>
            </w:sdtContent>
          </w:sdt>
        </w:tc>
        <w:tc>
          <w:tcPr>
            <w:tcW w:w="1980"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61"/>
              <w:id w:val="-143663402"/>
            </w:sdtPr>
            <w:sdtContent>
              <w:p w14:paraId="00000085" w14:textId="77777777" w:rsidR="00A14DAA" w:rsidRPr="00DB6CB8" w:rsidRDefault="00000000" w:rsidP="00A422EC">
                <w:pPr>
                  <w:rPr>
                    <w:sz w:val="20"/>
                    <w:szCs w:val="20"/>
                  </w:rPr>
                </w:pPr>
                <w:sdt>
                  <w:sdtPr>
                    <w:rPr>
                      <w:sz w:val="20"/>
                      <w:szCs w:val="20"/>
                    </w:rPr>
                    <w:tag w:val="goog_rdk_60"/>
                    <w:id w:val="-4527532"/>
                  </w:sdtPr>
                  <w:sdtContent>
                    <w:r w:rsidRPr="00DB6CB8">
                      <w:rPr>
                        <w:color w:val="000000"/>
                        <w:sz w:val="20"/>
                        <w:szCs w:val="20"/>
                      </w:rPr>
                      <w:t>Cigarettes per Day</w:t>
                    </w:r>
                  </w:sdtContent>
                </w:sdt>
              </w:p>
            </w:sdtContent>
          </w:sdt>
        </w:tc>
        <w:tc>
          <w:tcPr>
            <w:tcW w:w="2790"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63"/>
              <w:id w:val="-569347278"/>
            </w:sdtPr>
            <w:sdtContent>
              <w:p w14:paraId="00000086" w14:textId="77777777" w:rsidR="00A14DAA" w:rsidRPr="00DB6CB8" w:rsidRDefault="00000000" w:rsidP="00A422EC">
                <w:pPr>
                  <w:rPr>
                    <w:sz w:val="20"/>
                    <w:szCs w:val="20"/>
                  </w:rPr>
                </w:pPr>
                <w:sdt>
                  <w:sdtPr>
                    <w:rPr>
                      <w:sz w:val="20"/>
                      <w:szCs w:val="20"/>
                    </w:rPr>
                    <w:tag w:val="goog_rdk_62"/>
                    <w:id w:val="280074402"/>
                  </w:sdtPr>
                  <w:sdtContent>
                    <w:r w:rsidRPr="00DB6CB8">
                      <w:rPr>
                        <w:color w:val="000000"/>
                        <w:sz w:val="20"/>
                        <w:szCs w:val="20"/>
                      </w:rPr>
                      <w:t>Number of Cigarettes Smoked per Day</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65"/>
              <w:id w:val="-556165968"/>
            </w:sdtPr>
            <w:sdtContent>
              <w:p w14:paraId="00000087" w14:textId="77777777" w:rsidR="00A14DAA" w:rsidRPr="00DB6CB8" w:rsidRDefault="00000000" w:rsidP="00A422EC">
                <w:pPr>
                  <w:rPr>
                    <w:sz w:val="20"/>
                    <w:szCs w:val="20"/>
                  </w:rPr>
                </w:pPr>
                <w:sdt>
                  <w:sdtPr>
                    <w:rPr>
                      <w:sz w:val="20"/>
                      <w:szCs w:val="20"/>
                    </w:rPr>
                    <w:tag w:val="goog_rdk_64"/>
                    <w:id w:val="-1658146198"/>
                  </w:sdtPr>
                  <w:sdtContent>
                    <w:r w:rsidRPr="00DB6CB8">
                      <w:rPr>
                        <w:color w:val="000000"/>
                        <w:sz w:val="20"/>
                        <w:szCs w:val="20"/>
                      </w:rPr>
                      <w:t> </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67"/>
              <w:id w:val="93906008"/>
            </w:sdtPr>
            <w:sdtContent>
              <w:p w14:paraId="00000088" w14:textId="77777777" w:rsidR="00A14DAA" w:rsidRPr="00DB6CB8" w:rsidRDefault="00000000" w:rsidP="00A422EC">
                <w:pPr>
                  <w:rPr>
                    <w:sz w:val="20"/>
                    <w:szCs w:val="20"/>
                  </w:rPr>
                </w:pPr>
                <w:sdt>
                  <w:sdtPr>
                    <w:rPr>
                      <w:sz w:val="20"/>
                      <w:szCs w:val="20"/>
                    </w:rPr>
                    <w:tag w:val="goog_rdk_66"/>
                    <w:id w:val="1946412037"/>
                  </w:sdtPr>
                  <w:sdtContent>
                    <w:r w:rsidRPr="00DB6CB8">
                      <w:rPr>
                        <w:color w:val="000000"/>
                        <w:sz w:val="20"/>
                        <w:szCs w:val="20"/>
                      </w:rPr>
                      <w:t> </w:t>
                    </w:r>
                  </w:sdtContent>
                </w:sdt>
              </w:p>
            </w:sdtContent>
          </w:sdt>
        </w:tc>
      </w:tr>
      <w:tr w:rsidR="00A14DAA" w:rsidRPr="00DB6CB8" w14:paraId="7BACA33F" w14:textId="77777777" w:rsidTr="003F63DF">
        <w:trPr>
          <w:trHeight w:val="64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69"/>
              <w:id w:val="207162602"/>
            </w:sdtPr>
            <w:sdtContent>
              <w:p w14:paraId="00000089" w14:textId="77777777" w:rsidR="00A14DAA" w:rsidRPr="00DB6CB8" w:rsidRDefault="00000000" w:rsidP="00A422EC">
                <w:pPr>
                  <w:jc w:val="right"/>
                  <w:rPr>
                    <w:sz w:val="20"/>
                    <w:szCs w:val="20"/>
                  </w:rPr>
                </w:pPr>
                <w:sdt>
                  <w:sdtPr>
                    <w:rPr>
                      <w:sz w:val="20"/>
                      <w:szCs w:val="20"/>
                    </w:rPr>
                    <w:tag w:val="goog_rdk_68"/>
                    <w:id w:val="985749956"/>
                  </w:sdtPr>
                  <w:sdtContent>
                    <w:r w:rsidRPr="00DB6CB8">
                      <w:rPr>
                        <w:color w:val="000000"/>
                        <w:sz w:val="20"/>
                        <w:szCs w:val="20"/>
                      </w:rPr>
                      <w:t>6</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71"/>
              <w:id w:val="-108049821"/>
            </w:sdtPr>
            <w:sdtContent>
              <w:p w14:paraId="0000008A" w14:textId="77777777" w:rsidR="00A14DAA" w:rsidRPr="00DB6CB8" w:rsidRDefault="00000000" w:rsidP="00A422EC">
                <w:pPr>
                  <w:jc w:val="right"/>
                  <w:rPr>
                    <w:sz w:val="20"/>
                    <w:szCs w:val="20"/>
                  </w:rPr>
                </w:pPr>
                <w:sdt>
                  <w:sdtPr>
                    <w:rPr>
                      <w:sz w:val="20"/>
                      <w:szCs w:val="20"/>
                    </w:rPr>
                    <w:tag w:val="goog_rdk_70"/>
                    <w:id w:val="-892267277"/>
                  </w:sdtPr>
                  <w:sdtContent>
                    <w:proofErr w:type="spellStart"/>
                    <w:r w:rsidRPr="00DB6CB8">
                      <w:rPr>
                        <w:b/>
                        <w:color w:val="1F1F1F"/>
                        <w:sz w:val="20"/>
                        <w:szCs w:val="20"/>
                      </w:rPr>
                      <w:t>BPMeds</w:t>
                    </w:r>
                    <w:proofErr w:type="spellEnd"/>
                  </w:sdtContent>
                </w:sdt>
              </w:p>
            </w:sdtContent>
          </w:sdt>
        </w:tc>
        <w:tc>
          <w:tcPr>
            <w:tcW w:w="198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73"/>
              <w:id w:val="-344711501"/>
            </w:sdtPr>
            <w:sdtContent>
              <w:p w14:paraId="0000008B" w14:textId="77777777" w:rsidR="00A14DAA" w:rsidRPr="00DB6CB8" w:rsidRDefault="00000000" w:rsidP="00A422EC">
                <w:pPr>
                  <w:rPr>
                    <w:color w:val="000000"/>
                    <w:sz w:val="20"/>
                    <w:szCs w:val="20"/>
                  </w:rPr>
                </w:pPr>
                <w:sdt>
                  <w:sdtPr>
                    <w:rPr>
                      <w:sz w:val="20"/>
                      <w:szCs w:val="20"/>
                    </w:rPr>
                    <w:tag w:val="goog_rdk_72"/>
                    <w:id w:val="445280082"/>
                  </w:sdtPr>
                  <w:sdtContent>
                    <w:r w:rsidRPr="00DB6CB8">
                      <w:rPr>
                        <w:color w:val="000000"/>
                        <w:sz w:val="20"/>
                        <w:szCs w:val="20"/>
                      </w:rPr>
                      <w:t>Blood Pressure Medication</w:t>
                    </w:r>
                  </w:sdtContent>
                </w:sdt>
              </w:p>
            </w:sdtContent>
          </w:sdt>
        </w:tc>
        <w:tc>
          <w:tcPr>
            <w:tcW w:w="2790" w:type="dxa"/>
            <w:tcBorders>
              <w:top w:val="single" w:sz="4" w:space="0" w:color="000000"/>
              <w:left w:val="single" w:sz="4" w:space="0" w:color="000000"/>
              <w:bottom w:val="single" w:sz="4" w:space="0" w:color="000000"/>
              <w:right w:val="single" w:sz="4" w:space="0" w:color="000000"/>
            </w:tcBorders>
            <w:shd w:val="clear" w:color="auto" w:fill="auto"/>
          </w:tcPr>
          <w:p w14:paraId="0000008C" w14:textId="3B642F3F" w:rsidR="00A14DAA" w:rsidRPr="00DB6CB8" w:rsidRDefault="00254451" w:rsidP="00A422EC">
            <w:pPr>
              <w:rPr>
                <w:sz w:val="20"/>
                <w:szCs w:val="20"/>
              </w:rPr>
            </w:pPr>
            <w:r w:rsidRPr="00DB6CB8">
              <w:rPr>
                <w:sz w:val="20"/>
                <w:szCs w:val="20"/>
              </w:rPr>
              <w:t>If patient is taking any hypertensive medications</w:t>
            </w:r>
          </w:p>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83"/>
              <w:id w:val="-433366078"/>
            </w:sdtPr>
            <w:sdtContent>
              <w:p w14:paraId="0000008D" w14:textId="3EBEC429" w:rsidR="00A14DAA" w:rsidRPr="00DB6CB8" w:rsidRDefault="00000000" w:rsidP="00A422EC">
                <w:pPr>
                  <w:rPr>
                    <w:sz w:val="20"/>
                    <w:szCs w:val="20"/>
                  </w:rPr>
                </w:pPr>
                <w:sdt>
                  <w:sdtPr>
                    <w:rPr>
                      <w:sz w:val="20"/>
                      <w:szCs w:val="20"/>
                    </w:rPr>
                    <w:tag w:val="goog_rdk_79"/>
                    <w:id w:val="2145081973"/>
                  </w:sdtPr>
                  <w:sdtContent>
                    <w:r w:rsidRPr="00DB6CB8">
                      <w:rPr>
                        <w:color w:val="000000"/>
                        <w:sz w:val="20"/>
                        <w:szCs w:val="20"/>
                      </w:rPr>
                      <w:t xml:space="preserve">0: no; </w:t>
                    </w:r>
                    <w:r w:rsidRPr="00DB6CB8">
                      <w:rPr>
                        <w:color w:val="000000"/>
                        <w:sz w:val="20"/>
                        <w:szCs w:val="20"/>
                      </w:rPr>
                      <w:br/>
                      <w:t>1: yes</w:t>
                    </w:r>
                  </w:sdtContent>
                </w:sdt>
                <w:sdt>
                  <w:sdtPr>
                    <w:rPr>
                      <w:sz w:val="20"/>
                      <w:szCs w:val="20"/>
                    </w:rPr>
                    <w:tag w:val="goog_rdk_80"/>
                    <w:id w:val="-730932527"/>
                  </w:sdtPr>
                  <w:sdtContent>
                    <w:sdt>
                      <w:sdtPr>
                        <w:rPr>
                          <w:sz w:val="20"/>
                          <w:szCs w:val="20"/>
                        </w:rPr>
                        <w:tag w:val="goog_rdk_81"/>
                        <w:id w:val="-1743171461"/>
                        <w:showingPlcHdr/>
                      </w:sdtPr>
                      <w:sdtContent>
                        <w:r w:rsidR="00500636" w:rsidRPr="00DB6CB8">
                          <w:rPr>
                            <w:sz w:val="20"/>
                            <w:szCs w:val="20"/>
                          </w:rPr>
                          <w:t xml:space="preserve">     </w:t>
                        </w:r>
                      </w:sdtContent>
                    </w:sdt>
                  </w:sdtContent>
                </w:sdt>
                <w:sdt>
                  <w:sdtPr>
                    <w:rPr>
                      <w:sz w:val="20"/>
                      <w:szCs w:val="20"/>
                    </w:rPr>
                    <w:tag w:val="goog_rdk_82"/>
                    <w:id w:val="-25875652"/>
                  </w:sdtP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85"/>
              <w:id w:val="1338880925"/>
            </w:sdtPr>
            <w:sdtContent>
              <w:p w14:paraId="0000008E" w14:textId="77777777" w:rsidR="00A14DAA" w:rsidRPr="00DB6CB8" w:rsidRDefault="00000000" w:rsidP="00A422EC">
                <w:pPr>
                  <w:rPr>
                    <w:sz w:val="20"/>
                    <w:szCs w:val="20"/>
                  </w:rPr>
                </w:pPr>
                <w:sdt>
                  <w:sdtPr>
                    <w:rPr>
                      <w:sz w:val="20"/>
                      <w:szCs w:val="20"/>
                    </w:rPr>
                    <w:tag w:val="goog_rdk_84"/>
                    <w:id w:val="-2066556672"/>
                  </w:sdtPr>
                  <w:sdtContent>
                    <w:r w:rsidRPr="00DB6CB8">
                      <w:rPr>
                        <w:color w:val="000000"/>
                        <w:sz w:val="20"/>
                        <w:szCs w:val="20"/>
                      </w:rPr>
                      <w:t> </w:t>
                    </w:r>
                  </w:sdtContent>
                </w:sdt>
              </w:p>
            </w:sdtContent>
          </w:sdt>
        </w:tc>
      </w:tr>
      <w:tr w:rsidR="00A14DAA" w:rsidRPr="00DB6CB8" w14:paraId="3A53A531" w14:textId="77777777" w:rsidTr="003F63DF">
        <w:trPr>
          <w:trHeight w:val="64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87"/>
              <w:id w:val="-1826360791"/>
            </w:sdtPr>
            <w:sdtContent>
              <w:p w14:paraId="0000008F" w14:textId="77777777" w:rsidR="00A14DAA" w:rsidRPr="00DB6CB8" w:rsidRDefault="00000000" w:rsidP="00A422EC">
                <w:pPr>
                  <w:jc w:val="right"/>
                  <w:rPr>
                    <w:sz w:val="20"/>
                    <w:szCs w:val="20"/>
                  </w:rPr>
                </w:pPr>
                <w:sdt>
                  <w:sdtPr>
                    <w:rPr>
                      <w:sz w:val="20"/>
                      <w:szCs w:val="20"/>
                    </w:rPr>
                    <w:tag w:val="goog_rdk_86"/>
                    <w:id w:val="1375658363"/>
                  </w:sdtPr>
                  <w:sdtContent>
                    <w:r w:rsidRPr="00DB6CB8">
                      <w:rPr>
                        <w:color w:val="000000"/>
                        <w:sz w:val="20"/>
                        <w:szCs w:val="20"/>
                      </w:rPr>
                      <w:t>7</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89"/>
              <w:id w:val="-123848844"/>
            </w:sdtPr>
            <w:sdtContent>
              <w:p w14:paraId="00000090" w14:textId="77777777" w:rsidR="00A14DAA" w:rsidRPr="00DB6CB8" w:rsidRDefault="00000000" w:rsidP="00A422EC">
                <w:pPr>
                  <w:jc w:val="right"/>
                  <w:rPr>
                    <w:b/>
                    <w:color w:val="1F1F1F"/>
                    <w:sz w:val="20"/>
                    <w:szCs w:val="20"/>
                  </w:rPr>
                </w:pPr>
                <w:sdt>
                  <w:sdtPr>
                    <w:rPr>
                      <w:sz w:val="20"/>
                      <w:szCs w:val="20"/>
                    </w:rPr>
                    <w:tag w:val="goog_rdk_88"/>
                    <w:id w:val="-2014059088"/>
                  </w:sdtPr>
                  <w:sdtContent>
                    <w:proofErr w:type="spellStart"/>
                    <w:r w:rsidRPr="00DB6CB8">
                      <w:rPr>
                        <w:b/>
                        <w:color w:val="1F1F1F"/>
                        <w:sz w:val="20"/>
                        <w:szCs w:val="20"/>
                      </w:rPr>
                      <w:t>prevalentStroke</w:t>
                    </w:r>
                    <w:proofErr w:type="spellEnd"/>
                  </w:sdtContent>
                </w:sdt>
              </w:p>
            </w:sdtContent>
          </w:sdt>
        </w:tc>
        <w:tc>
          <w:tcPr>
            <w:tcW w:w="1980"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94"/>
              <w:id w:val="-690068404"/>
            </w:sdtPr>
            <w:sdtContent>
              <w:p w14:paraId="00000091" w14:textId="37781BE2" w:rsidR="00A14DAA" w:rsidRPr="00DB6CB8" w:rsidRDefault="00000000" w:rsidP="00A422EC">
                <w:pPr>
                  <w:rPr>
                    <w:color w:val="000000"/>
                    <w:sz w:val="20"/>
                    <w:szCs w:val="20"/>
                  </w:rPr>
                </w:pPr>
                <w:sdt>
                  <w:sdtPr>
                    <w:rPr>
                      <w:sz w:val="20"/>
                      <w:szCs w:val="20"/>
                    </w:rPr>
                    <w:tag w:val="goog_rdk_90"/>
                    <w:id w:val="-1215969673"/>
                  </w:sdtPr>
                  <w:sdtContent>
                    <w:r w:rsidRPr="00DB6CB8">
                      <w:rPr>
                        <w:color w:val="000000"/>
                        <w:sz w:val="20"/>
                        <w:szCs w:val="20"/>
                      </w:rPr>
                      <w:t xml:space="preserve">Stroke </w:t>
                    </w:r>
                  </w:sdtContent>
                </w:sdt>
                <w:sdt>
                  <w:sdtPr>
                    <w:rPr>
                      <w:sz w:val="20"/>
                      <w:szCs w:val="20"/>
                    </w:rPr>
                    <w:tag w:val="goog_rdk_91"/>
                    <w:id w:val="2115477408"/>
                  </w:sdtPr>
                  <w:sdtContent>
                    <w:sdt>
                      <w:sdtPr>
                        <w:rPr>
                          <w:sz w:val="20"/>
                          <w:szCs w:val="20"/>
                        </w:rPr>
                        <w:tag w:val="goog_rdk_92"/>
                        <w:id w:val="628516579"/>
                        <w:showingPlcHdr/>
                      </w:sdtPr>
                      <w:sdtContent>
                        <w:r w:rsidR="00500636" w:rsidRPr="00DB6CB8">
                          <w:rPr>
                            <w:sz w:val="20"/>
                            <w:szCs w:val="20"/>
                          </w:rPr>
                          <w:t xml:space="preserve">     </w:t>
                        </w:r>
                      </w:sdtContent>
                    </w:sdt>
                  </w:sdtContent>
                </w:sdt>
                <w:sdt>
                  <w:sdtPr>
                    <w:rPr>
                      <w:sz w:val="20"/>
                      <w:szCs w:val="20"/>
                    </w:rPr>
                    <w:tag w:val="goog_rdk_93"/>
                    <w:id w:val="703221529"/>
                  </w:sdtPr>
                  <w:sdtContent/>
                </w:sdt>
              </w:p>
            </w:sdtContent>
          </w:sdt>
        </w:tc>
        <w:tc>
          <w:tcPr>
            <w:tcW w:w="2790" w:type="dxa"/>
            <w:tcBorders>
              <w:top w:val="single" w:sz="4" w:space="0" w:color="000000"/>
              <w:left w:val="single" w:sz="4" w:space="0" w:color="000000"/>
              <w:bottom w:val="single" w:sz="4" w:space="0" w:color="000000"/>
              <w:right w:val="single" w:sz="4" w:space="0" w:color="000000"/>
            </w:tcBorders>
            <w:shd w:val="clear" w:color="auto" w:fill="FBE2D5"/>
          </w:tcPr>
          <w:p w14:paraId="00000092" w14:textId="4DC8288D" w:rsidR="00A14DAA" w:rsidRPr="00DB6CB8" w:rsidRDefault="003E6C7E" w:rsidP="00A422EC">
            <w:pPr>
              <w:rPr>
                <w:sz w:val="20"/>
                <w:szCs w:val="20"/>
              </w:rPr>
            </w:pPr>
            <w:r w:rsidRPr="00DB6CB8">
              <w:rPr>
                <w:sz w:val="20"/>
                <w:szCs w:val="20"/>
              </w:rPr>
              <w:t>Any history of Stroke (recorded or diagnosed)</w:t>
            </w:r>
          </w:p>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102"/>
              <w:id w:val="-93557612"/>
            </w:sdtPr>
            <w:sdtContent>
              <w:p w14:paraId="00000093" w14:textId="77777777" w:rsidR="00A14DAA" w:rsidRPr="00DB6CB8" w:rsidRDefault="00000000" w:rsidP="00A422EC">
                <w:pPr>
                  <w:rPr>
                    <w:sz w:val="20"/>
                    <w:szCs w:val="20"/>
                  </w:rPr>
                </w:pPr>
                <w:sdt>
                  <w:sdtPr>
                    <w:rPr>
                      <w:sz w:val="20"/>
                      <w:szCs w:val="20"/>
                    </w:rPr>
                    <w:tag w:val="goog_rdk_101"/>
                    <w:id w:val="-242792478"/>
                  </w:sdtPr>
                  <w:sdtContent>
                    <w:r w:rsidRPr="00DB6CB8">
                      <w:rPr>
                        <w:color w:val="000000"/>
                        <w:sz w:val="20"/>
                        <w:szCs w:val="20"/>
                      </w:rPr>
                      <w:t> </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104"/>
              <w:id w:val="1906720754"/>
            </w:sdtPr>
            <w:sdtContent>
              <w:p w14:paraId="00000094" w14:textId="77777777" w:rsidR="00A14DAA" w:rsidRPr="00DB6CB8" w:rsidRDefault="00000000" w:rsidP="00A422EC">
                <w:pPr>
                  <w:rPr>
                    <w:sz w:val="20"/>
                    <w:szCs w:val="20"/>
                  </w:rPr>
                </w:pPr>
                <w:sdt>
                  <w:sdtPr>
                    <w:rPr>
                      <w:sz w:val="20"/>
                      <w:szCs w:val="20"/>
                    </w:rPr>
                    <w:tag w:val="goog_rdk_103"/>
                    <w:id w:val="-908228070"/>
                  </w:sdtPr>
                  <w:sdtContent>
                    <w:r w:rsidRPr="00DB6CB8">
                      <w:rPr>
                        <w:color w:val="000000"/>
                        <w:sz w:val="20"/>
                        <w:szCs w:val="20"/>
                      </w:rPr>
                      <w:t> </w:t>
                    </w:r>
                  </w:sdtContent>
                </w:sdt>
              </w:p>
            </w:sdtContent>
          </w:sdt>
        </w:tc>
      </w:tr>
      <w:tr w:rsidR="00A14DAA" w:rsidRPr="00DB6CB8" w14:paraId="737968A2" w14:textId="77777777" w:rsidTr="003F63DF">
        <w:trPr>
          <w:trHeight w:val="128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106"/>
              <w:id w:val="-684435026"/>
            </w:sdtPr>
            <w:sdtContent>
              <w:p w14:paraId="00000095" w14:textId="77777777" w:rsidR="00A14DAA" w:rsidRPr="00DB6CB8" w:rsidRDefault="00000000" w:rsidP="00A422EC">
                <w:pPr>
                  <w:jc w:val="right"/>
                  <w:rPr>
                    <w:sz w:val="20"/>
                    <w:szCs w:val="20"/>
                  </w:rPr>
                </w:pPr>
                <w:sdt>
                  <w:sdtPr>
                    <w:rPr>
                      <w:sz w:val="20"/>
                      <w:szCs w:val="20"/>
                    </w:rPr>
                    <w:tag w:val="goog_rdk_105"/>
                    <w:id w:val="1810443982"/>
                  </w:sdtPr>
                  <w:sdtContent>
                    <w:r w:rsidRPr="00DB6CB8">
                      <w:rPr>
                        <w:color w:val="000000"/>
                        <w:sz w:val="20"/>
                        <w:szCs w:val="20"/>
                      </w:rPr>
                      <w:t>8</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108"/>
              <w:id w:val="1453134050"/>
            </w:sdtPr>
            <w:sdtContent>
              <w:p w14:paraId="00000096" w14:textId="77777777" w:rsidR="00A14DAA" w:rsidRPr="00DB6CB8" w:rsidRDefault="00000000" w:rsidP="00A422EC">
                <w:pPr>
                  <w:jc w:val="right"/>
                  <w:rPr>
                    <w:sz w:val="20"/>
                    <w:szCs w:val="20"/>
                  </w:rPr>
                </w:pPr>
                <w:sdt>
                  <w:sdtPr>
                    <w:rPr>
                      <w:sz w:val="20"/>
                      <w:szCs w:val="20"/>
                    </w:rPr>
                    <w:tag w:val="goog_rdk_107"/>
                    <w:id w:val="-947085180"/>
                  </w:sdtPr>
                  <w:sdtContent>
                    <w:proofErr w:type="spellStart"/>
                    <w:r w:rsidRPr="00DB6CB8">
                      <w:rPr>
                        <w:b/>
                        <w:color w:val="1F1F1F"/>
                        <w:sz w:val="20"/>
                        <w:szCs w:val="20"/>
                      </w:rPr>
                      <w:t>prevalentHyp</w:t>
                    </w:r>
                    <w:proofErr w:type="spellEnd"/>
                  </w:sdtContent>
                </w:sdt>
              </w:p>
            </w:sdtContent>
          </w:sdt>
        </w:tc>
        <w:tc>
          <w:tcPr>
            <w:tcW w:w="198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110"/>
              <w:id w:val="908192921"/>
            </w:sdtPr>
            <w:sdtContent>
              <w:p w14:paraId="00000097" w14:textId="77777777" w:rsidR="00A14DAA" w:rsidRPr="00DB6CB8" w:rsidRDefault="00000000" w:rsidP="00A422EC">
                <w:pPr>
                  <w:rPr>
                    <w:sz w:val="20"/>
                    <w:szCs w:val="20"/>
                  </w:rPr>
                </w:pPr>
                <w:sdt>
                  <w:sdtPr>
                    <w:rPr>
                      <w:sz w:val="20"/>
                      <w:szCs w:val="20"/>
                    </w:rPr>
                    <w:tag w:val="goog_rdk_109"/>
                    <w:id w:val="490688004"/>
                  </w:sdtPr>
                  <w:sdtContent>
                    <w:r w:rsidRPr="00DB6CB8">
                      <w:rPr>
                        <w:color w:val="000000"/>
                        <w:sz w:val="20"/>
                        <w:szCs w:val="20"/>
                      </w:rPr>
                      <w:t>Hypertension (high blood pressure)</w:t>
                    </w:r>
                  </w:sdtContent>
                </w:sdt>
              </w:p>
            </w:sdtContent>
          </w:sdt>
        </w:tc>
        <w:tc>
          <w:tcPr>
            <w:tcW w:w="2790" w:type="dxa"/>
            <w:tcBorders>
              <w:top w:val="single" w:sz="4" w:space="0" w:color="000000"/>
              <w:left w:val="single" w:sz="4" w:space="0" w:color="000000"/>
              <w:bottom w:val="single" w:sz="4" w:space="0" w:color="000000"/>
              <w:right w:val="single" w:sz="4" w:space="0" w:color="000000"/>
            </w:tcBorders>
            <w:shd w:val="clear" w:color="auto" w:fill="auto"/>
          </w:tcPr>
          <w:p w14:paraId="423157BD" w14:textId="77777777" w:rsidR="001660CC" w:rsidRPr="00DB6CB8" w:rsidRDefault="001660CC" w:rsidP="00A422EC">
            <w:pPr>
              <w:rPr>
                <w:sz w:val="20"/>
                <w:szCs w:val="20"/>
              </w:rPr>
            </w:pPr>
            <w:r w:rsidRPr="00DB6CB8">
              <w:rPr>
                <w:sz w:val="20"/>
                <w:szCs w:val="20"/>
              </w:rPr>
              <w:t xml:space="preserve">Diagnosed by </w:t>
            </w:r>
          </w:p>
          <w:p w14:paraId="79FFCD57" w14:textId="77777777" w:rsidR="001660CC" w:rsidRPr="00DB6CB8" w:rsidRDefault="001660CC" w:rsidP="00A422EC">
            <w:pPr>
              <w:rPr>
                <w:sz w:val="20"/>
                <w:szCs w:val="20"/>
              </w:rPr>
            </w:pPr>
            <w:r w:rsidRPr="00DB6CB8">
              <w:rPr>
                <w:sz w:val="20"/>
                <w:szCs w:val="20"/>
              </w:rPr>
              <w:t xml:space="preserve">1.) abnormal BP on </w:t>
            </w:r>
            <w:proofErr w:type="gramStart"/>
            <w:r w:rsidRPr="00DB6CB8">
              <w:rPr>
                <w:sz w:val="20"/>
                <w:szCs w:val="20"/>
              </w:rPr>
              <w:t>exam;</w:t>
            </w:r>
            <w:proofErr w:type="gramEnd"/>
            <w:r w:rsidRPr="00DB6CB8">
              <w:rPr>
                <w:sz w:val="20"/>
                <w:szCs w:val="20"/>
              </w:rPr>
              <w:t xml:space="preserve"> </w:t>
            </w:r>
          </w:p>
          <w:p w14:paraId="00000098" w14:textId="65758115" w:rsidR="00A14DAA" w:rsidRPr="00DB6CB8" w:rsidRDefault="001660CC" w:rsidP="00A422EC">
            <w:pPr>
              <w:rPr>
                <w:sz w:val="20"/>
                <w:szCs w:val="20"/>
              </w:rPr>
            </w:pPr>
            <w:r w:rsidRPr="00DB6CB8">
              <w:rPr>
                <w:sz w:val="20"/>
                <w:szCs w:val="20"/>
              </w:rPr>
              <w:t>2.) Taking anti-hypertensive medications</w:t>
            </w:r>
          </w:p>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114"/>
              <w:id w:val="-19095639"/>
            </w:sdtPr>
            <w:sdtContent>
              <w:p w14:paraId="00000099" w14:textId="77777777" w:rsidR="00A14DAA" w:rsidRPr="00DB6CB8" w:rsidRDefault="00000000" w:rsidP="00A422EC">
                <w:pPr>
                  <w:rPr>
                    <w:sz w:val="20"/>
                    <w:szCs w:val="20"/>
                  </w:rPr>
                </w:pPr>
                <w:sdt>
                  <w:sdtPr>
                    <w:rPr>
                      <w:sz w:val="20"/>
                      <w:szCs w:val="20"/>
                    </w:rPr>
                    <w:tag w:val="goog_rdk_113"/>
                    <w:id w:val="1467627682"/>
                  </w:sdtPr>
                  <w:sdtContent>
                    <w:r w:rsidRPr="00DB6CB8">
                      <w:rPr>
                        <w:color w:val="000000"/>
                        <w:sz w:val="20"/>
                        <w:szCs w:val="20"/>
                      </w:rPr>
                      <w:t> </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116"/>
              <w:id w:val="774839572"/>
            </w:sdtPr>
            <w:sdtContent>
              <w:p w14:paraId="0000009A" w14:textId="77777777" w:rsidR="00A14DAA" w:rsidRPr="00DB6CB8" w:rsidRDefault="00000000" w:rsidP="00A422EC">
                <w:pPr>
                  <w:rPr>
                    <w:sz w:val="20"/>
                    <w:szCs w:val="20"/>
                  </w:rPr>
                </w:pPr>
                <w:sdt>
                  <w:sdtPr>
                    <w:rPr>
                      <w:sz w:val="20"/>
                      <w:szCs w:val="20"/>
                    </w:rPr>
                    <w:tag w:val="goog_rdk_115"/>
                    <w:id w:val="-2023996555"/>
                  </w:sdtPr>
                  <w:sdtContent>
                    <w:r w:rsidRPr="00DB6CB8">
                      <w:rPr>
                        <w:color w:val="000000"/>
                        <w:sz w:val="20"/>
                        <w:szCs w:val="20"/>
                      </w:rPr>
                      <w:t> </w:t>
                    </w:r>
                  </w:sdtContent>
                </w:sdt>
              </w:p>
            </w:sdtContent>
          </w:sdt>
        </w:tc>
      </w:tr>
      <w:tr w:rsidR="00A14DAA" w:rsidRPr="00DB6CB8" w14:paraId="19F5FD76" w14:textId="77777777" w:rsidTr="003F63DF">
        <w:trPr>
          <w:trHeight w:val="192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118"/>
              <w:id w:val="-642500902"/>
            </w:sdtPr>
            <w:sdtContent>
              <w:p w14:paraId="0000009B" w14:textId="77777777" w:rsidR="00A14DAA" w:rsidRPr="00DB6CB8" w:rsidRDefault="00000000" w:rsidP="00A422EC">
                <w:pPr>
                  <w:jc w:val="right"/>
                  <w:rPr>
                    <w:sz w:val="20"/>
                    <w:szCs w:val="20"/>
                  </w:rPr>
                </w:pPr>
                <w:sdt>
                  <w:sdtPr>
                    <w:rPr>
                      <w:sz w:val="20"/>
                      <w:szCs w:val="20"/>
                    </w:rPr>
                    <w:tag w:val="goog_rdk_117"/>
                    <w:id w:val="660654773"/>
                  </w:sdtPr>
                  <w:sdtContent>
                    <w:r w:rsidRPr="00DB6CB8">
                      <w:rPr>
                        <w:color w:val="000000"/>
                        <w:sz w:val="20"/>
                        <w:szCs w:val="20"/>
                      </w:rPr>
                      <w:t>9</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120"/>
              <w:id w:val="1269053125"/>
            </w:sdtPr>
            <w:sdtContent>
              <w:p w14:paraId="0000009C" w14:textId="77777777" w:rsidR="00A14DAA" w:rsidRPr="00DB6CB8" w:rsidRDefault="00000000" w:rsidP="00A422EC">
                <w:pPr>
                  <w:jc w:val="right"/>
                  <w:rPr>
                    <w:sz w:val="20"/>
                    <w:szCs w:val="20"/>
                  </w:rPr>
                </w:pPr>
                <w:sdt>
                  <w:sdtPr>
                    <w:rPr>
                      <w:sz w:val="20"/>
                      <w:szCs w:val="20"/>
                    </w:rPr>
                    <w:tag w:val="goog_rdk_119"/>
                    <w:id w:val="-1541122315"/>
                  </w:sdtPr>
                  <w:sdtContent>
                    <w:r w:rsidRPr="00DB6CB8">
                      <w:rPr>
                        <w:b/>
                        <w:color w:val="1F1F1F"/>
                        <w:sz w:val="20"/>
                        <w:szCs w:val="20"/>
                      </w:rPr>
                      <w:t>diabetes</w:t>
                    </w:r>
                  </w:sdtContent>
                </w:sdt>
              </w:p>
            </w:sdtContent>
          </w:sdt>
        </w:tc>
        <w:tc>
          <w:tcPr>
            <w:tcW w:w="1980"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122"/>
              <w:id w:val="1221021993"/>
            </w:sdtPr>
            <w:sdtContent>
              <w:p w14:paraId="0000009D" w14:textId="77777777" w:rsidR="00A14DAA" w:rsidRPr="00DB6CB8" w:rsidRDefault="00000000" w:rsidP="00A422EC">
                <w:pPr>
                  <w:rPr>
                    <w:sz w:val="20"/>
                    <w:szCs w:val="20"/>
                  </w:rPr>
                </w:pPr>
                <w:sdt>
                  <w:sdtPr>
                    <w:rPr>
                      <w:sz w:val="20"/>
                      <w:szCs w:val="20"/>
                    </w:rPr>
                    <w:tag w:val="goog_rdk_121"/>
                    <w:id w:val="2043089164"/>
                  </w:sdtPr>
                  <w:sdtContent>
                    <w:r w:rsidRPr="00DB6CB8">
                      <w:rPr>
                        <w:color w:val="000000"/>
                        <w:sz w:val="20"/>
                        <w:szCs w:val="20"/>
                      </w:rPr>
                      <w:t>Diabetes mellitus</w:t>
                    </w:r>
                  </w:sdtContent>
                </w:sdt>
              </w:p>
            </w:sdtContent>
          </w:sdt>
        </w:tc>
        <w:tc>
          <w:tcPr>
            <w:tcW w:w="2790" w:type="dxa"/>
            <w:tcBorders>
              <w:top w:val="single" w:sz="4" w:space="0" w:color="000000"/>
              <w:left w:val="single" w:sz="4" w:space="0" w:color="000000"/>
              <w:bottom w:val="single" w:sz="4" w:space="0" w:color="000000"/>
              <w:right w:val="single" w:sz="4" w:space="0" w:color="000000"/>
            </w:tcBorders>
            <w:shd w:val="clear" w:color="auto" w:fill="FBE2D5"/>
          </w:tcPr>
          <w:p w14:paraId="402BE599" w14:textId="77777777" w:rsidR="001660CC" w:rsidRPr="00DB6CB8" w:rsidRDefault="001660CC" w:rsidP="00A422EC">
            <w:pPr>
              <w:rPr>
                <w:sz w:val="20"/>
                <w:szCs w:val="20"/>
              </w:rPr>
            </w:pPr>
            <w:r w:rsidRPr="00DB6CB8">
              <w:rPr>
                <w:sz w:val="20"/>
                <w:szCs w:val="20"/>
              </w:rPr>
              <w:t xml:space="preserve">Diagnosed by </w:t>
            </w:r>
          </w:p>
          <w:p w14:paraId="6F13FFD6" w14:textId="77777777" w:rsidR="001660CC" w:rsidRPr="00DB6CB8" w:rsidRDefault="001660CC" w:rsidP="00A422EC">
            <w:pPr>
              <w:rPr>
                <w:sz w:val="20"/>
                <w:szCs w:val="20"/>
              </w:rPr>
            </w:pPr>
            <w:r w:rsidRPr="00DB6CB8">
              <w:rPr>
                <w:sz w:val="20"/>
                <w:szCs w:val="20"/>
              </w:rPr>
              <w:t>1.) blood glucose &gt; 150 mg/</w:t>
            </w:r>
            <w:proofErr w:type="gramStart"/>
            <w:r w:rsidRPr="00DB6CB8">
              <w:rPr>
                <w:sz w:val="20"/>
                <w:szCs w:val="20"/>
              </w:rPr>
              <w:t>100mL;</w:t>
            </w:r>
            <w:proofErr w:type="gramEnd"/>
          </w:p>
          <w:p w14:paraId="6D4AAC1A" w14:textId="77777777" w:rsidR="001660CC" w:rsidRPr="00DB6CB8" w:rsidRDefault="001660CC" w:rsidP="00A422EC">
            <w:pPr>
              <w:rPr>
                <w:sz w:val="20"/>
                <w:szCs w:val="20"/>
              </w:rPr>
            </w:pPr>
            <w:r w:rsidRPr="00DB6CB8">
              <w:rPr>
                <w:sz w:val="20"/>
                <w:szCs w:val="20"/>
              </w:rPr>
              <w:t xml:space="preserve">2.) receiving treatment for </w:t>
            </w:r>
            <w:proofErr w:type="gramStart"/>
            <w:r w:rsidRPr="00DB6CB8">
              <w:rPr>
                <w:sz w:val="20"/>
                <w:szCs w:val="20"/>
              </w:rPr>
              <w:t>Diabetes;</w:t>
            </w:r>
            <w:proofErr w:type="gramEnd"/>
          </w:p>
          <w:p w14:paraId="0000009E" w14:textId="64B948EB" w:rsidR="00A14DAA" w:rsidRPr="00DB6CB8" w:rsidRDefault="001660CC" w:rsidP="00A422EC">
            <w:pPr>
              <w:rPr>
                <w:sz w:val="20"/>
                <w:szCs w:val="20"/>
              </w:rPr>
            </w:pPr>
            <w:r w:rsidRPr="00DB6CB8">
              <w:rPr>
                <w:sz w:val="20"/>
                <w:szCs w:val="20"/>
              </w:rPr>
              <w:t>3.) Record of diagnosis</w:t>
            </w:r>
          </w:p>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126"/>
              <w:id w:val="-1901195709"/>
            </w:sdtPr>
            <w:sdtContent>
              <w:p w14:paraId="0000009F" w14:textId="77777777" w:rsidR="00A14DAA" w:rsidRPr="00DB6CB8" w:rsidRDefault="00000000" w:rsidP="00A422EC">
                <w:pPr>
                  <w:rPr>
                    <w:sz w:val="20"/>
                    <w:szCs w:val="20"/>
                  </w:rPr>
                </w:pPr>
                <w:sdt>
                  <w:sdtPr>
                    <w:rPr>
                      <w:sz w:val="20"/>
                      <w:szCs w:val="20"/>
                    </w:rPr>
                    <w:tag w:val="goog_rdk_125"/>
                    <w:id w:val="-574974206"/>
                  </w:sdtPr>
                  <w:sdtContent>
                    <w:r w:rsidRPr="00DB6CB8">
                      <w:rPr>
                        <w:color w:val="000000"/>
                        <w:sz w:val="20"/>
                        <w:szCs w:val="20"/>
                      </w:rPr>
                      <w:t xml:space="preserve">0: no; </w:t>
                    </w:r>
                    <w:r w:rsidRPr="00DB6CB8">
                      <w:rPr>
                        <w:color w:val="000000"/>
                        <w:sz w:val="20"/>
                        <w:szCs w:val="20"/>
                      </w:rPr>
                      <w:br/>
                      <w:t>1: yes</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128"/>
              <w:id w:val="-907921484"/>
            </w:sdtPr>
            <w:sdtContent>
              <w:p w14:paraId="000000A0" w14:textId="77777777" w:rsidR="00A14DAA" w:rsidRPr="00DB6CB8" w:rsidRDefault="00000000" w:rsidP="00A422EC">
                <w:pPr>
                  <w:rPr>
                    <w:sz w:val="20"/>
                    <w:szCs w:val="20"/>
                  </w:rPr>
                </w:pPr>
                <w:sdt>
                  <w:sdtPr>
                    <w:rPr>
                      <w:sz w:val="20"/>
                      <w:szCs w:val="20"/>
                    </w:rPr>
                    <w:tag w:val="goog_rdk_127"/>
                    <w:id w:val="1653636859"/>
                  </w:sdtPr>
                  <w:sdtContent>
                    <w:r w:rsidRPr="00DB6CB8">
                      <w:rPr>
                        <w:color w:val="000000"/>
                        <w:sz w:val="20"/>
                        <w:szCs w:val="20"/>
                      </w:rPr>
                      <w:t> </w:t>
                    </w:r>
                  </w:sdtContent>
                </w:sdt>
              </w:p>
            </w:sdtContent>
          </w:sdt>
        </w:tc>
      </w:tr>
      <w:tr w:rsidR="00A14DAA" w:rsidRPr="00DB6CB8" w14:paraId="2D165A7C" w14:textId="77777777" w:rsidTr="003F63DF">
        <w:trPr>
          <w:trHeight w:val="34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130"/>
              <w:id w:val="-1636015481"/>
            </w:sdtPr>
            <w:sdtContent>
              <w:p w14:paraId="000000A1" w14:textId="77777777" w:rsidR="00A14DAA" w:rsidRPr="00DB6CB8" w:rsidRDefault="00000000" w:rsidP="00A422EC">
                <w:pPr>
                  <w:jc w:val="right"/>
                  <w:rPr>
                    <w:sz w:val="20"/>
                    <w:szCs w:val="20"/>
                  </w:rPr>
                </w:pPr>
                <w:sdt>
                  <w:sdtPr>
                    <w:rPr>
                      <w:sz w:val="20"/>
                      <w:szCs w:val="20"/>
                    </w:rPr>
                    <w:tag w:val="goog_rdk_129"/>
                    <w:id w:val="437417415"/>
                  </w:sdtPr>
                  <w:sdtContent>
                    <w:r w:rsidRPr="00DB6CB8">
                      <w:rPr>
                        <w:color w:val="000000"/>
                        <w:sz w:val="20"/>
                        <w:szCs w:val="20"/>
                      </w:rPr>
                      <w:t>10</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132"/>
              <w:id w:val="-1170397501"/>
            </w:sdtPr>
            <w:sdtContent>
              <w:p w14:paraId="000000A2" w14:textId="77777777" w:rsidR="00A14DAA" w:rsidRPr="00DB6CB8" w:rsidRDefault="00000000" w:rsidP="00A422EC">
                <w:pPr>
                  <w:jc w:val="right"/>
                  <w:rPr>
                    <w:sz w:val="20"/>
                    <w:szCs w:val="20"/>
                  </w:rPr>
                </w:pPr>
                <w:sdt>
                  <w:sdtPr>
                    <w:rPr>
                      <w:sz w:val="20"/>
                      <w:szCs w:val="20"/>
                    </w:rPr>
                    <w:tag w:val="goog_rdk_131"/>
                    <w:id w:val="898331236"/>
                  </w:sdtPr>
                  <w:sdtContent>
                    <w:proofErr w:type="spellStart"/>
                    <w:r w:rsidRPr="00DB6CB8">
                      <w:rPr>
                        <w:b/>
                        <w:color w:val="1F1F1F"/>
                        <w:sz w:val="20"/>
                        <w:szCs w:val="20"/>
                      </w:rPr>
                      <w:t>totChol</w:t>
                    </w:r>
                    <w:proofErr w:type="spellEnd"/>
                  </w:sdtContent>
                </w:sdt>
              </w:p>
            </w:sdtContent>
          </w:sdt>
        </w:tc>
        <w:tc>
          <w:tcPr>
            <w:tcW w:w="198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134"/>
              <w:id w:val="-2082592467"/>
            </w:sdtPr>
            <w:sdtContent>
              <w:p w14:paraId="000000A3" w14:textId="77777777" w:rsidR="00A14DAA" w:rsidRPr="00DB6CB8" w:rsidRDefault="00000000" w:rsidP="00A422EC">
                <w:pPr>
                  <w:rPr>
                    <w:color w:val="000000"/>
                    <w:sz w:val="20"/>
                    <w:szCs w:val="20"/>
                  </w:rPr>
                </w:pPr>
                <w:sdt>
                  <w:sdtPr>
                    <w:rPr>
                      <w:sz w:val="20"/>
                      <w:szCs w:val="20"/>
                    </w:rPr>
                    <w:tag w:val="goog_rdk_133"/>
                    <w:id w:val="1198435566"/>
                  </w:sdtPr>
                  <w:sdtContent>
                    <w:r w:rsidRPr="00DB6CB8">
                      <w:rPr>
                        <w:color w:val="000000"/>
                        <w:sz w:val="20"/>
                        <w:szCs w:val="20"/>
                      </w:rPr>
                      <w:t>Cholesterol</w:t>
                    </w:r>
                  </w:sdtContent>
                </w:sdt>
              </w:p>
            </w:sdtContent>
          </w:sdt>
        </w:tc>
        <w:tc>
          <w:tcPr>
            <w:tcW w:w="279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136"/>
              <w:id w:val="-1420784419"/>
            </w:sdtPr>
            <w:sdtContent>
              <w:p w14:paraId="000000A4" w14:textId="77777777" w:rsidR="00A14DAA" w:rsidRPr="00DB6CB8" w:rsidRDefault="00000000" w:rsidP="00A422EC">
                <w:pPr>
                  <w:rPr>
                    <w:sz w:val="20"/>
                    <w:szCs w:val="20"/>
                  </w:rPr>
                </w:pPr>
                <w:sdt>
                  <w:sdtPr>
                    <w:rPr>
                      <w:sz w:val="20"/>
                      <w:szCs w:val="20"/>
                    </w:rPr>
                    <w:tag w:val="goog_rdk_135"/>
                    <w:id w:val="-31034827"/>
                  </w:sdtPr>
                  <w:sdtContent>
                    <w:r w:rsidRPr="00DB6CB8">
                      <w:rPr>
                        <w:color w:val="000000"/>
                        <w:sz w:val="20"/>
                        <w:szCs w:val="20"/>
                      </w:rPr>
                      <w:t>serum cholesterol</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138"/>
              <w:id w:val="83654928"/>
            </w:sdtPr>
            <w:sdtContent>
              <w:p w14:paraId="000000A5" w14:textId="77777777" w:rsidR="00A14DAA" w:rsidRPr="00DB6CB8" w:rsidRDefault="00000000" w:rsidP="00A422EC">
                <w:pPr>
                  <w:rPr>
                    <w:color w:val="000000"/>
                    <w:sz w:val="20"/>
                    <w:szCs w:val="20"/>
                  </w:rPr>
                </w:pPr>
                <w:sdt>
                  <w:sdtPr>
                    <w:rPr>
                      <w:sz w:val="20"/>
                      <w:szCs w:val="20"/>
                    </w:rPr>
                    <w:tag w:val="goog_rdk_137"/>
                    <w:id w:val="1356158781"/>
                  </w:sdtPr>
                  <w:sdtContent>
                    <w:r w:rsidRPr="00DB6CB8">
                      <w:rPr>
                        <w:color w:val="000000"/>
                        <w:sz w:val="20"/>
                        <w:szCs w:val="20"/>
                      </w:rPr>
                      <w:t>[mm/dl]</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140"/>
              <w:id w:val="711769199"/>
            </w:sdtPr>
            <w:sdtContent>
              <w:p w14:paraId="000000A6" w14:textId="77777777" w:rsidR="00A14DAA" w:rsidRPr="00DB6CB8" w:rsidRDefault="00000000" w:rsidP="00A422EC">
                <w:pPr>
                  <w:rPr>
                    <w:sz w:val="20"/>
                    <w:szCs w:val="20"/>
                  </w:rPr>
                </w:pPr>
                <w:sdt>
                  <w:sdtPr>
                    <w:rPr>
                      <w:sz w:val="20"/>
                      <w:szCs w:val="20"/>
                    </w:rPr>
                    <w:tag w:val="goog_rdk_139"/>
                    <w:id w:val="-1168019922"/>
                  </w:sdtPr>
                  <w:sdtContent>
                    <w:r w:rsidRPr="00DB6CB8">
                      <w:rPr>
                        <w:color w:val="000000"/>
                        <w:sz w:val="20"/>
                        <w:szCs w:val="20"/>
                      </w:rPr>
                      <w:t>(millimeters per deciliter)</w:t>
                    </w:r>
                  </w:sdtContent>
                </w:sdt>
              </w:p>
            </w:sdtContent>
          </w:sdt>
        </w:tc>
      </w:tr>
      <w:tr w:rsidR="00A14DAA" w:rsidRPr="00DB6CB8" w14:paraId="4ECBD10C" w14:textId="77777777" w:rsidTr="003F63DF">
        <w:trPr>
          <w:trHeight w:val="32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142"/>
              <w:id w:val="544952259"/>
            </w:sdtPr>
            <w:sdtContent>
              <w:p w14:paraId="000000A7" w14:textId="77777777" w:rsidR="00A14DAA" w:rsidRPr="00DB6CB8" w:rsidRDefault="00000000" w:rsidP="00A422EC">
                <w:pPr>
                  <w:jc w:val="right"/>
                  <w:rPr>
                    <w:sz w:val="20"/>
                    <w:szCs w:val="20"/>
                  </w:rPr>
                </w:pPr>
                <w:sdt>
                  <w:sdtPr>
                    <w:rPr>
                      <w:sz w:val="20"/>
                      <w:szCs w:val="20"/>
                    </w:rPr>
                    <w:tag w:val="goog_rdk_141"/>
                    <w:id w:val="-1691133192"/>
                  </w:sdtPr>
                  <w:sdtContent>
                    <w:r w:rsidRPr="00DB6CB8">
                      <w:rPr>
                        <w:color w:val="000000"/>
                        <w:sz w:val="20"/>
                        <w:szCs w:val="20"/>
                      </w:rPr>
                      <w:t>11</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144"/>
              <w:id w:val="-47613292"/>
            </w:sdtPr>
            <w:sdtContent>
              <w:p w14:paraId="000000A8" w14:textId="77777777" w:rsidR="00A14DAA" w:rsidRPr="00DB6CB8" w:rsidRDefault="00000000" w:rsidP="00A422EC">
                <w:pPr>
                  <w:jc w:val="right"/>
                  <w:rPr>
                    <w:sz w:val="20"/>
                    <w:szCs w:val="20"/>
                  </w:rPr>
                </w:pPr>
                <w:sdt>
                  <w:sdtPr>
                    <w:rPr>
                      <w:sz w:val="20"/>
                      <w:szCs w:val="20"/>
                    </w:rPr>
                    <w:tag w:val="goog_rdk_143"/>
                    <w:id w:val="1062997228"/>
                  </w:sdtPr>
                  <w:sdtContent>
                    <w:proofErr w:type="spellStart"/>
                    <w:r w:rsidRPr="00DB6CB8">
                      <w:rPr>
                        <w:b/>
                        <w:color w:val="1F1F1F"/>
                        <w:sz w:val="20"/>
                        <w:szCs w:val="20"/>
                      </w:rPr>
                      <w:t>sysBP</w:t>
                    </w:r>
                    <w:proofErr w:type="spellEnd"/>
                  </w:sdtContent>
                </w:sdt>
              </w:p>
            </w:sdtContent>
          </w:sdt>
        </w:tc>
        <w:tc>
          <w:tcPr>
            <w:tcW w:w="1980"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146"/>
              <w:id w:val="-473763712"/>
            </w:sdtPr>
            <w:sdtContent>
              <w:p w14:paraId="000000A9" w14:textId="77777777" w:rsidR="00A14DAA" w:rsidRPr="00DB6CB8" w:rsidRDefault="00000000" w:rsidP="00A422EC">
                <w:pPr>
                  <w:rPr>
                    <w:sz w:val="20"/>
                    <w:szCs w:val="20"/>
                  </w:rPr>
                </w:pPr>
                <w:sdt>
                  <w:sdtPr>
                    <w:rPr>
                      <w:sz w:val="20"/>
                      <w:szCs w:val="20"/>
                    </w:rPr>
                    <w:tag w:val="goog_rdk_145"/>
                    <w:id w:val="-342856789"/>
                  </w:sdtPr>
                  <w:sdtContent>
                    <w:r w:rsidRPr="00DB6CB8">
                      <w:rPr>
                        <w:color w:val="000000"/>
                        <w:sz w:val="20"/>
                        <w:szCs w:val="20"/>
                      </w:rPr>
                      <w:t>Systolic BP</w:t>
                    </w:r>
                  </w:sdtContent>
                </w:sdt>
              </w:p>
            </w:sdtContent>
          </w:sdt>
        </w:tc>
        <w:tc>
          <w:tcPr>
            <w:tcW w:w="2790" w:type="dxa"/>
            <w:tcBorders>
              <w:top w:val="single" w:sz="4" w:space="0" w:color="000000"/>
              <w:left w:val="single" w:sz="4" w:space="0" w:color="000000"/>
              <w:bottom w:val="single" w:sz="4" w:space="0" w:color="000000"/>
              <w:right w:val="single" w:sz="4" w:space="0" w:color="000000"/>
            </w:tcBorders>
            <w:shd w:val="clear" w:color="auto" w:fill="FBE2D5"/>
          </w:tcPr>
          <w:p w14:paraId="000000AA" w14:textId="1F6BCA92" w:rsidR="00A14DAA" w:rsidRPr="00DB6CB8" w:rsidRDefault="00600428" w:rsidP="00A422EC">
            <w:pPr>
              <w:rPr>
                <w:sz w:val="20"/>
                <w:szCs w:val="20"/>
              </w:rPr>
            </w:pPr>
            <w:r w:rsidRPr="00DB6CB8">
              <w:rPr>
                <w:sz w:val="20"/>
                <w:szCs w:val="20"/>
              </w:rPr>
              <w:t>Force from heart squeezing</w:t>
            </w:r>
          </w:p>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154"/>
              <w:id w:val="-1603641765"/>
            </w:sdtPr>
            <w:sdtContent>
              <w:p w14:paraId="000000AB" w14:textId="77777777" w:rsidR="00A14DAA" w:rsidRPr="00DB6CB8" w:rsidRDefault="00000000" w:rsidP="00A422EC">
                <w:pPr>
                  <w:rPr>
                    <w:sz w:val="20"/>
                    <w:szCs w:val="20"/>
                  </w:rPr>
                </w:pPr>
                <w:sdt>
                  <w:sdtPr>
                    <w:rPr>
                      <w:sz w:val="20"/>
                      <w:szCs w:val="20"/>
                    </w:rPr>
                    <w:tag w:val="goog_rdk_153"/>
                    <w:id w:val="-673805970"/>
                  </w:sdtPr>
                  <w:sdtContent>
                    <w:r w:rsidRPr="00DB6CB8">
                      <w:rPr>
                        <w:color w:val="000000"/>
                        <w:sz w:val="20"/>
                        <w:szCs w:val="20"/>
                      </w:rPr>
                      <w:t> </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p w14:paraId="000000AC" w14:textId="0BD7A18B" w:rsidR="00A14DAA" w:rsidRPr="00DB6CB8" w:rsidRDefault="002274C5" w:rsidP="00A422EC">
            <w:pPr>
              <w:rPr>
                <w:sz w:val="20"/>
                <w:szCs w:val="20"/>
              </w:rPr>
            </w:pPr>
            <w:r w:rsidRPr="00DB6CB8">
              <w:rPr>
                <w:sz w:val="20"/>
                <w:szCs w:val="20"/>
              </w:rPr>
              <w:t>BP Numerator</w:t>
            </w:r>
          </w:p>
        </w:tc>
      </w:tr>
      <w:tr w:rsidR="00A14DAA" w:rsidRPr="00DB6CB8" w14:paraId="0328084A" w14:textId="77777777" w:rsidTr="003F63DF">
        <w:trPr>
          <w:trHeight w:val="32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162"/>
              <w:id w:val="-1916922328"/>
            </w:sdtPr>
            <w:sdtContent>
              <w:p w14:paraId="000000AD" w14:textId="77777777" w:rsidR="00A14DAA" w:rsidRPr="00DB6CB8" w:rsidRDefault="00000000" w:rsidP="00A422EC">
                <w:pPr>
                  <w:jc w:val="right"/>
                  <w:rPr>
                    <w:sz w:val="20"/>
                    <w:szCs w:val="20"/>
                  </w:rPr>
                </w:pPr>
                <w:sdt>
                  <w:sdtPr>
                    <w:rPr>
                      <w:sz w:val="20"/>
                      <w:szCs w:val="20"/>
                    </w:rPr>
                    <w:tag w:val="goog_rdk_161"/>
                    <w:id w:val="-130103953"/>
                  </w:sdtPr>
                  <w:sdtContent>
                    <w:r w:rsidRPr="00DB6CB8">
                      <w:rPr>
                        <w:color w:val="000000"/>
                        <w:sz w:val="20"/>
                        <w:szCs w:val="20"/>
                      </w:rPr>
                      <w:t>12</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164"/>
              <w:id w:val="-62335617"/>
            </w:sdtPr>
            <w:sdtContent>
              <w:p w14:paraId="000000AE" w14:textId="77777777" w:rsidR="00A14DAA" w:rsidRPr="00DB6CB8" w:rsidRDefault="00000000" w:rsidP="00A422EC">
                <w:pPr>
                  <w:jc w:val="right"/>
                  <w:rPr>
                    <w:sz w:val="20"/>
                    <w:szCs w:val="20"/>
                  </w:rPr>
                </w:pPr>
                <w:sdt>
                  <w:sdtPr>
                    <w:rPr>
                      <w:sz w:val="20"/>
                      <w:szCs w:val="20"/>
                    </w:rPr>
                    <w:tag w:val="goog_rdk_163"/>
                    <w:id w:val="1542093841"/>
                  </w:sdtPr>
                  <w:sdtContent>
                    <w:proofErr w:type="spellStart"/>
                    <w:r w:rsidRPr="00DB6CB8">
                      <w:rPr>
                        <w:b/>
                        <w:color w:val="1F1F1F"/>
                        <w:sz w:val="20"/>
                        <w:szCs w:val="20"/>
                      </w:rPr>
                      <w:t>diaBP</w:t>
                    </w:r>
                    <w:proofErr w:type="spellEnd"/>
                  </w:sdtContent>
                </w:sdt>
              </w:p>
            </w:sdtContent>
          </w:sdt>
        </w:tc>
        <w:tc>
          <w:tcPr>
            <w:tcW w:w="198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166"/>
              <w:id w:val="-497501739"/>
            </w:sdtPr>
            <w:sdtContent>
              <w:p w14:paraId="000000AF" w14:textId="77777777" w:rsidR="00A14DAA" w:rsidRPr="00DB6CB8" w:rsidRDefault="00000000" w:rsidP="00A422EC">
                <w:pPr>
                  <w:rPr>
                    <w:sz w:val="20"/>
                    <w:szCs w:val="20"/>
                  </w:rPr>
                </w:pPr>
                <w:sdt>
                  <w:sdtPr>
                    <w:rPr>
                      <w:sz w:val="20"/>
                      <w:szCs w:val="20"/>
                    </w:rPr>
                    <w:tag w:val="goog_rdk_165"/>
                    <w:id w:val="-732856293"/>
                  </w:sdtPr>
                  <w:sdtContent>
                    <w:r w:rsidRPr="00DB6CB8">
                      <w:rPr>
                        <w:color w:val="000000"/>
                        <w:sz w:val="20"/>
                        <w:szCs w:val="20"/>
                      </w:rPr>
                      <w:t>Diastolic BP</w:t>
                    </w:r>
                  </w:sdtContent>
                </w:sdt>
              </w:p>
            </w:sdtContent>
          </w:sdt>
        </w:tc>
        <w:tc>
          <w:tcPr>
            <w:tcW w:w="2790" w:type="dxa"/>
            <w:tcBorders>
              <w:top w:val="single" w:sz="4" w:space="0" w:color="000000"/>
              <w:left w:val="single" w:sz="4" w:space="0" w:color="000000"/>
              <w:bottom w:val="single" w:sz="4" w:space="0" w:color="000000"/>
              <w:right w:val="single" w:sz="4" w:space="0" w:color="000000"/>
            </w:tcBorders>
            <w:shd w:val="clear" w:color="auto" w:fill="auto"/>
          </w:tcPr>
          <w:p w14:paraId="000000B0" w14:textId="5205864E" w:rsidR="00A14DAA" w:rsidRPr="00DB6CB8" w:rsidRDefault="00600428" w:rsidP="00A422EC">
            <w:pPr>
              <w:rPr>
                <w:sz w:val="20"/>
                <w:szCs w:val="20"/>
              </w:rPr>
            </w:pPr>
            <w:r w:rsidRPr="00DB6CB8">
              <w:rPr>
                <w:sz w:val="20"/>
                <w:szCs w:val="20"/>
              </w:rPr>
              <w:t>Force from heart at rest (to prevent blood backflow)</w:t>
            </w: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14:paraId="000000B1" w14:textId="25880C53" w:rsidR="00A14DAA" w:rsidRPr="00DB6CB8" w:rsidRDefault="00A14DAA" w:rsidP="00A422EC">
            <w:pPr>
              <w:rPr>
                <w:sz w:val="20"/>
                <w:szCs w:val="20"/>
              </w:rPr>
            </w:pP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14:paraId="000000B2" w14:textId="72A06CFB" w:rsidR="00A14DAA" w:rsidRPr="00DB6CB8" w:rsidRDefault="002274C5" w:rsidP="00A422EC">
            <w:pPr>
              <w:rPr>
                <w:sz w:val="20"/>
                <w:szCs w:val="20"/>
              </w:rPr>
            </w:pPr>
            <w:r w:rsidRPr="00DB6CB8">
              <w:rPr>
                <w:sz w:val="20"/>
                <w:szCs w:val="20"/>
              </w:rPr>
              <w:t>BP Denominator</w:t>
            </w:r>
          </w:p>
        </w:tc>
      </w:tr>
      <w:tr w:rsidR="00A14DAA" w:rsidRPr="00DB6CB8" w14:paraId="3B02AD49" w14:textId="77777777" w:rsidTr="003F63DF">
        <w:trPr>
          <w:trHeight w:val="32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182"/>
              <w:id w:val="-990483128"/>
            </w:sdtPr>
            <w:sdtContent>
              <w:p w14:paraId="000000B3" w14:textId="77777777" w:rsidR="00A14DAA" w:rsidRPr="00DB6CB8" w:rsidRDefault="00000000" w:rsidP="00A422EC">
                <w:pPr>
                  <w:jc w:val="right"/>
                  <w:rPr>
                    <w:sz w:val="20"/>
                    <w:szCs w:val="20"/>
                  </w:rPr>
                </w:pPr>
                <w:sdt>
                  <w:sdtPr>
                    <w:rPr>
                      <w:sz w:val="20"/>
                      <w:szCs w:val="20"/>
                    </w:rPr>
                    <w:tag w:val="goog_rdk_181"/>
                    <w:id w:val="1671821040"/>
                  </w:sdtPr>
                  <w:sdtContent>
                    <w:r w:rsidRPr="00DB6CB8">
                      <w:rPr>
                        <w:color w:val="000000"/>
                        <w:sz w:val="20"/>
                        <w:szCs w:val="20"/>
                      </w:rPr>
                      <w:t>13</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184"/>
              <w:id w:val="-338395085"/>
            </w:sdtPr>
            <w:sdtContent>
              <w:p w14:paraId="000000B4" w14:textId="77777777" w:rsidR="00A14DAA" w:rsidRPr="00DB6CB8" w:rsidRDefault="00000000" w:rsidP="00A422EC">
                <w:pPr>
                  <w:jc w:val="right"/>
                  <w:rPr>
                    <w:sz w:val="20"/>
                    <w:szCs w:val="20"/>
                  </w:rPr>
                </w:pPr>
                <w:sdt>
                  <w:sdtPr>
                    <w:rPr>
                      <w:sz w:val="20"/>
                      <w:szCs w:val="20"/>
                    </w:rPr>
                    <w:tag w:val="goog_rdk_183"/>
                    <w:id w:val="-1286347865"/>
                  </w:sdtPr>
                  <w:sdtContent>
                    <w:r w:rsidRPr="00DB6CB8">
                      <w:rPr>
                        <w:b/>
                        <w:color w:val="1F1F1F"/>
                        <w:sz w:val="20"/>
                        <w:szCs w:val="20"/>
                      </w:rPr>
                      <w:t>BMI</w:t>
                    </w:r>
                  </w:sdtContent>
                </w:sdt>
              </w:p>
            </w:sdtContent>
          </w:sdt>
        </w:tc>
        <w:tc>
          <w:tcPr>
            <w:tcW w:w="1980"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186"/>
              <w:id w:val="1036309520"/>
            </w:sdtPr>
            <w:sdtContent>
              <w:p w14:paraId="000000B5" w14:textId="77777777" w:rsidR="00A14DAA" w:rsidRPr="00DB6CB8" w:rsidRDefault="00000000" w:rsidP="00A422EC">
                <w:pPr>
                  <w:rPr>
                    <w:sz w:val="20"/>
                    <w:szCs w:val="20"/>
                  </w:rPr>
                </w:pPr>
                <w:sdt>
                  <w:sdtPr>
                    <w:rPr>
                      <w:sz w:val="20"/>
                      <w:szCs w:val="20"/>
                    </w:rPr>
                    <w:tag w:val="goog_rdk_185"/>
                    <w:id w:val="1844587299"/>
                  </w:sdtPr>
                  <w:sdtContent>
                    <w:r w:rsidRPr="00DB6CB8">
                      <w:rPr>
                        <w:color w:val="000000"/>
                        <w:sz w:val="20"/>
                        <w:szCs w:val="20"/>
                      </w:rPr>
                      <w:t>Body Mass Index</w:t>
                    </w:r>
                  </w:sdtContent>
                </w:sdt>
              </w:p>
            </w:sdtContent>
          </w:sdt>
        </w:tc>
        <w:tc>
          <w:tcPr>
            <w:tcW w:w="2790" w:type="dxa"/>
            <w:tcBorders>
              <w:top w:val="single" w:sz="4" w:space="0" w:color="000000"/>
              <w:left w:val="single" w:sz="4" w:space="0" w:color="000000"/>
              <w:bottom w:val="single" w:sz="4" w:space="0" w:color="000000"/>
              <w:right w:val="single" w:sz="4" w:space="0" w:color="000000"/>
            </w:tcBorders>
            <w:shd w:val="clear" w:color="auto" w:fill="FBE2D5"/>
          </w:tcPr>
          <w:p w14:paraId="000000B6" w14:textId="6BC0E7D0" w:rsidR="00A14DAA" w:rsidRPr="00DB6CB8" w:rsidRDefault="002274C5" w:rsidP="00A422EC">
            <w:pPr>
              <w:rPr>
                <w:sz w:val="20"/>
                <w:szCs w:val="20"/>
              </w:rPr>
            </w:pPr>
            <w:r w:rsidRPr="00DB6CB8">
              <w:rPr>
                <w:color w:val="000000"/>
                <w:sz w:val="20"/>
                <w:szCs w:val="20"/>
              </w:rPr>
              <w:t>Calculated BMI</w:t>
            </w:r>
          </w:p>
        </w:tc>
        <w:tc>
          <w:tcPr>
            <w:tcW w:w="1350" w:type="dxa"/>
            <w:tcBorders>
              <w:top w:val="single" w:sz="4" w:space="0" w:color="000000"/>
              <w:left w:val="single" w:sz="4" w:space="0" w:color="000000"/>
              <w:bottom w:val="single" w:sz="4" w:space="0" w:color="000000"/>
              <w:right w:val="single" w:sz="4" w:space="0" w:color="000000"/>
            </w:tcBorders>
            <w:shd w:val="clear" w:color="auto" w:fill="FBE2D5"/>
          </w:tcPr>
          <w:p w14:paraId="000000B7" w14:textId="18C46826" w:rsidR="00A14DAA" w:rsidRPr="00DB6CB8" w:rsidRDefault="00F638B5" w:rsidP="00A422EC">
            <w:pPr>
              <w:rPr>
                <w:color w:val="000000"/>
                <w:sz w:val="20"/>
                <w:szCs w:val="20"/>
              </w:rPr>
            </w:pPr>
            <w:r w:rsidRPr="00DB6CB8">
              <w:rPr>
                <w:sz w:val="20"/>
                <w:szCs w:val="20"/>
              </w:rPr>
              <w:t>Float</w:t>
            </w:r>
          </w:p>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196"/>
              <w:id w:val="1869954591"/>
            </w:sdtPr>
            <w:sdtContent>
              <w:p w14:paraId="000000B8" w14:textId="77777777" w:rsidR="00A14DAA" w:rsidRPr="00DB6CB8" w:rsidRDefault="00000000" w:rsidP="00A422EC">
                <w:pPr>
                  <w:rPr>
                    <w:sz w:val="20"/>
                    <w:szCs w:val="20"/>
                  </w:rPr>
                </w:pPr>
                <w:sdt>
                  <w:sdtPr>
                    <w:rPr>
                      <w:sz w:val="20"/>
                      <w:szCs w:val="20"/>
                    </w:rPr>
                    <w:tag w:val="goog_rdk_195"/>
                    <w:id w:val="1360860773"/>
                  </w:sdtPr>
                  <w:sdtContent>
                    <w:r w:rsidRPr="00DB6CB8">
                      <w:rPr>
                        <w:color w:val="000000"/>
                        <w:sz w:val="20"/>
                        <w:szCs w:val="20"/>
                      </w:rPr>
                      <w:t> </w:t>
                    </w:r>
                  </w:sdtContent>
                </w:sdt>
              </w:p>
            </w:sdtContent>
          </w:sdt>
        </w:tc>
      </w:tr>
      <w:tr w:rsidR="00A14DAA" w:rsidRPr="00DB6CB8" w14:paraId="445D0C47" w14:textId="77777777" w:rsidTr="003F63DF">
        <w:trPr>
          <w:trHeight w:val="64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198"/>
              <w:id w:val="2008547055"/>
            </w:sdtPr>
            <w:sdtContent>
              <w:p w14:paraId="000000B9" w14:textId="77777777" w:rsidR="00A14DAA" w:rsidRPr="00DB6CB8" w:rsidRDefault="00000000" w:rsidP="00A422EC">
                <w:pPr>
                  <w:jc w:val="right"/>
                  <w:rPr>
                    <w:sz w:val="20"/>
                    <w:szCs w:val="20"/>
                  </w:rPr>
                </w:pPr>
                <w:sdt>
                  <w:sdtPr>
                    <w:rPr>
                      <w:sz w:val="20"/>
                      <w:szCs w:val="20"/>
                    </w:rPr>
                    <w:tag w:val="goog_rdk_197"/>
                    <w:id w:val="-511919593"/>
                  </w:sdtPr>
                  <w:sdtContent>
                    <w:r w:rsidRPr="00DB6CB8">
                      <w:rPr>
                        <w:color w:val="000000"/>
                        <w:sz w:val="20"/>
                        <w:szCs w:val="20"/>
                      </w:rPr>
                      <w:t>14</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200"/>
              <w:id w:val="-753509911"/>
            </w:sdtPr>
            <w:sdtContent>
              <w:p w14:paraId="000000BA" w14:textId="77777777" w:rsidR="00A14DAA" w:rsidRPr="00DB6CB8" w:rsidRDefault="00000000" w:rsidP="00A422EC">
                <w:pPr>
                  <w:jc w:val="right"/>
                  <w:rPr>
                    <w:b/>
                    <w:color w:val="1F1F1F"/>
                    <w:sz w:val="20"/>
                    <w:szCs w:val="20"/>
                  </w:rPr>
                </w:pPr>
                <w:sdt>
                  <w:sdtPr>
                    <w:rPr>
                      <w:sz w:val="20"/>
                      <w:szCs w:val="20"/>
                    </w:rPr>
                    <w:tag w:val="goog_rdk_199"/>
                    <w:id w:val="2041325528"/>
                  </w:sdtPr>
                  <w:sdtContent>
                    <w:proofErr w:type="spellStart"/>
                    <w:r w:rsidRPr="00DB6CB8">
                      <w:rPr>
                        <w:b/>
                        <w:color w:val="1F1F1F"/>
                        <w:sz w:val="20"/>
                        <w:szCs w:val="20"/>
                      </w:rPr>
                      <w:t>heartRate</w:t>
                    </w:r>
                    <w:proofErr w:type="spellEnd"/>
                  </w:sdtContent>
                </w:sdt>
              </w:p>
            </w:sdtContent>
          </w:sdt>
        </w:tc>
        <w:tc>
          <w:tcPr>
            <w:tcW w:w="198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202"/>
              <w:id w:val="-1350865880"/>
            </w:sdtPr>
            <w:sdtContent>
              <w:p w14:paraId="000000BB" w14:textId="77777777" w:rsidR="00A14DAA" w:rsidRPr="00DB6CB8" w:rsidRDefault="00000000" w:rsidP="00A422EC">
                <w:pPr>
                  <w:rPr>
                    <w:color w:val="000000"/>
                    <w:sz w:val="20"/>
                    <w:szCs w:val="20"/>
                  </w:rPr>
                </w:pPr>
                <w:sdt>
                  <w:sdtPr>
                    <w:rPr>
                      <w:sz w:val="20"/>
                      <w:szCs w:val="20"/>
                    </w:rPr>
                    <w:tag w:val="goog_rdk_201"/>
                    <w:id w:val="-1542896355"/>
                  </w:sdtPr>
                  <w:sdtContent>
                    <w:r w:rsidRPr="00DB6CB8">
                      <w:rPr>
                        <w:color w:val="000000"/>
                        <w:sz w:val="20"/>
                        <w:szCs w:val="20"/>
                      </w:rPr>
                      <w:t>Heart Rate</w:t>
                    </w:r>
                  </w:sdtContent>
                </w:sdt>
              </w:p>
            </w:sdtContent>
          </w:sdt>
        </w:tc>
        <w:tc>
          <w:tcPr>
            <w:tcW w:w="279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204"/>
              <w:id w:val="-1674330140"/>
            </w:sdtPr>
            <w:sdtContent>
              <w:p w14:paraId="000000BC" w14:textId="77777777" w:rsidR="00A14DAA" w:rsidRPr="00DB6CB8" w:rsidRDefault="00000000" w:rsidP="00A422EC">
                <w:pPr>
                  <w:rPr>
                    <w:sz w:val="20"/>
                    <w:szCs w:val="20"/>
                  </w:rPr>
                </w:pPr>
                <w:sdt>
                  <w:sdtPr>
                    <w:rPr>
                      <w:sz w:val="20"/>
                      <w:szCs w:val="20"/>
                    </w:rPr>
                    <w:tag w:val="goog_rdk_203"/>
                    <w:id w:val="-2094840741"/>
                  </w:sdtPr>
                  <w:sdtContent>
                    <w:r w:rsidRPr="00DB6CB8">
                      <w:rPr>
                        <w:color w:val="000000"/>
                        <w:sz w:val="20"/>
                        <w:szCs w:val="20"/>
                      </w:rPr>
                      <w:t>heart rate per minute, recorded by ECG</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p w14:paraId="000000BD" w14:textId="0F4952D4" w:rsidR="00A14DAA" w:rsidRPr="00DB6CB8" w:rsidRDefault="00A14DAA" w:rsidP="00A422EC">
            <w:pPr>
              <w:rPr>
                <w:color w:val="000000"/>
                <w:sz w:val="20"/>
                <w:szCs w:val="20"/>
              </w:rPr>
            </w:pPr>
          </w:p>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208"/>
              <w:id w:val="-878770714"/>
            </w:sdtPr>
            <w:sdtContent>
              <w:p w14:paraId="000000BE" w14:textId="77777777" w:rsidR="00A14DAA" w:rsidRPr="00DB6CB8" w:rsidRDefault="00000000" w:rsidP="00A422EC">
                <w:pPr>
                  <w:rPr>
                    <w:sz w:val="20"/>
                    <w:szCs w:val="20"/>
                  </w:rPr>
                </w:pPr>
                <w:sdt>
                  <w:sdtPr>
                    <w:rPr>
                      <w:sz w:val="20"/>
                      <w:szCs w:val="20"/>
                    </w:rPr>
                    <w:tag w:val="goog_rdk_207"/>
                    <w:id w:val="330488008"/>
                  </w:sdtPr>
                  <w:sdtContent>
                    <w:r w:rsidRPr="00DB6CB8">
                      <w:rPr>
                        <w:color w:val="000000"/>
                        <w:sz w:val="20"/>
                        <w:szCs w:val="20"/>
                      </w:rPr>
                      <w:t> </w:t>
                    </w:r>
                  </w:sdtContent>
                </w:sdt>
              </w:p>
            </w:sdtContent>
          </w:sdt>
        </w:tc>
      </w:tr>
      <w:tr w:rsidR="00A14DAA" w:rsidRPr="00DB6CB8" w14:paraId="6BDC9EAA" w14:textId="77777777" w:rsidTr="003F63DF">
        <w:trPr>
          <w:trHeight w:val="32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210"/>
              <w:id w:val="-242257121"/>
            </w:sdtPr>
            <w:sdtContent>
              <w:p w14:paraId="000000BF" w14:textId="77777777" w:rsidR="00A14DAA" w:rsidRPr="00DB6CB8" w:rsidRDefault="00000000" w:rsidP="00A422EC">
                <w:pPr>
                  <w:jc w:val="right"/>
                  <w:rPr>
                    <w:sz w:val="20"/>
                    <w:szCs w:val="20"/>
                  </w:rPr>
                </w:pPr>
                <w:sdt>
                  <w:sdtPr>
                    <w:rPr>
                      <w:sz w:val="20"/>
                      <w:szCs w:val="20"/>
                    </w:rPr>
                    <w:tag w:val="goog_rdk_209"/>
                    <w:id w:val="-2124839918"/>
                  </w:sdtPr>
                  <w:sdtContent>
                    <w:r w:rsidRPr="00DB6CB8">
                      <w:rPr>
                        <w:color w:val="000000"/>
                        <w:sz w:val="20"/>
                        <w:szCs w:val="20"/>
                      </w:rPr>
                      <w:t>15</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212"/>
              <w:id w:val="295100849"/>
            </w:sdtPr>
            <w:sdtContent>
              <w:p w14:paraId="000000C0" w14:textId="77777777" w:rsidR="00A14DAA" w:rsidRPr="00DB6CB8" w:rsidRDefault="00000000" w:rsidP="00A422EC">
                <w:pPr>
                  <w:jc w:val="right"/>
                  <w:rPr>
                    <w:sz w:val="20"/>
                    <w:szCs w:val="20"/>
                  </w:rPr>
                </w:pPr>
                <w:sdt>
                  <w:sdtPr>
                    <w:rPr>
                      <w:sz w:val="20"/>
                      <w:szCs w:val="20"/>
                    </w:rPr>
                    <w:tag w:val="goog_rdk_211"/>
                    <w:id w:val="-1057246099"/>
                  </w:sdtPr>
                  <w:sdtContent>
                    <w:r w:rsidRPr="00DB6CB8">
                      <w:rPr>
                        <w:b/>
                        <w:color w:val="1F1F1F"/>
                        <w:sz w:val="20"/>
                        <w:szCs w:val="20"/>
                      </w:rPr>
                      <w:t>glucose</w:t>
                    </w:r>
                  </w:sdtContent>
                </w:sdt>
              </w:p>
            </w:sdtContent>
          </w:sdt>
        </w:tc>
        <w:tc>
          <w:tcPr>
            <w:tcW w:w="1980"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214"/>
              <w:id w:val="1705989689"/>
            </w:sdtPr>
            <w:sdtContent>
              <w:p w14:paraId="000000C1" w14:textId="77777777" w:rsidR="00A14DAA" w:rsidRPr="00DB6CB8" w:rsidRDefault="00000000" w:rsidP="00A422EC">
                <w:pPr>
                  <w:rPr>
                    <w:sz w:val="20"/>
                    <w:szCs w:val="20"/>
                  </w:rPr>
                </w:pPr>
                <w:sdt>
                  <w:sdtPr>
                    <w:rPr>
                      <w:sz w:val="20"/>
                      <w:szCs w:val="20"/>
                    </w:rPr>
                    <w:tag w:val="goog_rdk_213"/>
                    <w:id w:val="-423112835"/>
                  </w:sdtPr>
                  <w:sdtContent>
                    <w:r w:rsidRPr="00DB6CB8">
                      <w:rPr>
                        <w:color w:val="000000"/>
                        <w:sz w:val="20"/>
                        <w:szCs w:val="20"/>
                      </w:rPr>
                      <w:t>Blood Glucose levels</w:t>
                    </w:r>
                  </w:sdtContent>
                </w:sdt>
              </w:p>
            </w:sdtContent>
          </w:sdt>
        </w:tc>
        <w:tc>
          <w:tcPr>
            <w:tcW w:w="2790"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218"/>
              <w:id w:val="-359120729"/>
            </w:sdtPr>
            <w:sdtContent>
              <w:p w14:paraId="000000C2" w14:textId="77777777" w:rsidR="00A14DAA" w:rsidRPr="00DB6CB8" w:rsidRDefault="00000000" w:rsidP="00A422EC">
                <w:pPr>
                  <w:rPr>
                    <w:sz w:val="20"/>
                    <w:szCs w:val="20"/>
                  </w:rPr>
                </w:pPr>
                <w:sdt>
                  <w:sdtPr>
                    <w:rPr>
                      <w:sz w:val="20"/>
                      <w:szCs w:val="20"/>
                    </w:rPr>
                    <w:tag w:val="goog_rdk_215"/>
                    <w:id w:val="501783463"/>
                  </w:sdtPr>
                  <w:sdtContent>
                    <w:r w:rsidRPr="00DB6CB8">
                      <w:rPr>
                        <w:color w:val="000000"/>
                        <w:sz w:val="20"/>
                        <w:szCs w:val="20"/>
                      </w:rPr>
                      <w:t> </w:t>
                    </w:r>
                  </w:sdtContent>
                </w:sdt>
                <w:sdt>
                  <w:sdtPr>
                    <w:rPr>
                      <w:sz w:val="20"/>
                      <w:szCs w:val="20"/>
                    </w:rPr>
                    <w:tag w:val="goog_rdk_216"/>
                    <w:id w:val="-994336242"/>
                  </w:sdtPr>
                  <w:sdtContent>
                    <w:r w:rsidRPr="00DB6CB8">
                      <w:rPr>
                        <w:color w:val="000000"/>
                        <w:sz w:val="20"/>
                        <w:szCs w:val="20"/>
                      </w:rPr>
                      <w:t>Fasting blood glucose</w:t>
                    </w:r>
                  </w:sdtContent>
                </w:sdt>
                <w:sdt>
                  <w:sdtPr>
                    <w:rPr>
                      <w:sz w:val="20"/>
                      <w:szCs w:val="20"/>
                    </w:rPr>
                    <w:tag w:val="goog_rdk_217"/>
                    <w:id w:val="1342043135"/>
                  </w:sdtP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rPr>
                <w:sz w:val="20"/>
                <w:szCs w:val="20"/>
              </w:rPr>
              <w:tag w:val="goog_rdk_220"/>
              <w:id w:val="-1528868833"/>
            </w:sdtPr>
            <w:sdtContent>
              <w:p w14:paraId="000000C3" w14:textId="77777777" w:rsidR="00A14DAA" w:rsidRPr="00DB6CB8" w:rsidRDefault="00000000" w:rsidP="00A422EC">
                <w:pPr>
                  <w:rPr>
                    <w:sz w:val="20"/>
                    <w:szCs w:val="20"/>
                  </w:rPr>
                </w:pPr>
                <w:sdt>
                  <w:sdtPr>
                    <w:rPr>
                      <w:sz w:val="20"/>
                      <w:szCs w:val="20"/>
                    </w:rPr>
                    <w:tag w:val="goog_rdk_219"/>
                    <w:id w:val="-1793203257"/>
                  </w:sdtPr>
                  <w:sdtContent>
                    <w:r w:rsidRPr="00DB6CB8">
                      <w:rPr>
                        <w:color w:val="000000"/>
                        <w:sz w:val="20"/>
                        <w:szCs w:val="20"/>
                      </w:rPr>
                      <w:t>[mg/100mL]</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p w14:paraId="000000C4" w14:textId="1989178A" w:rsidR="00A14DAA" w:rsidRPr="00DB6CB8" w:rsidRDefault="00A14DAA" w:rsidP="00A422EC">
            <w:pPr>
              <w:rPr>
                <w:color w:val="000000"/>
                <w:sz w:val="20"/>
                <w:szCs w:val="20"/>
              </w:rPr>
            </w:pPr>
          </w:p>
        </w:tc>
      </w:tr>
      <w:tr w:rsidR="00A14DAA" w:rsidRPr="00DB6CB8" w14:paraId="58763FC8" w14:textId="77777777" w:rsidTr="003F63DF">
        <w:trPr>
          <w:trHeight w:val="96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229"/>
              <w:id w:val="227583528"/>
            </w:sdtPr>
            <w:sdtContent>
              <w:p w14:paraId="000000C5" w14:textId="77777777" w:rsidR="00A14DAA" w:rsidRPr="00DB6CB8" w:rsidRDefault="00000000" w:rsidP="00A422EC">
                <w:pPr>
                  <w:jc w:val="right"/>
                  <w:rPr>
                    <w:sz w:val="20"/>
                    <w:szCs w:val="20"/>
                  </w:rPr>
                </w:pPr>
                <w:sdt>
                  <w:sdtPr>
                    <w:rPr>
                      <w:sz w:val="20"/>
                      <w:szCs w:val="20"/>
                    </w:rPr>
                    <w:tag w:val="goog_rdk_228"/>
                    <w:id w:val="327106076"/>
                  </w:sdtPr>
                  <w:sdtContent>
                    <w:r w:rsidRPr="00DB6CB8">
                      <w:rPr>
                        <w:color w:val="000000"/>
                        <w:sz w:val="20"/>
                        <w:szCs w:val="20"/>
                      </w:rPr>
                      <w:t>16</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231"/>
              <w:id w:val="1990133861"/>
            </w:sdtPr>
            <w:sdtContent>
              <w:p w14:paraId="000000C6" w14:textId="77777777" w:rsidR="00A14DAA" w:rsidRPr="00DB6CB8" w:rsidRDefault="00000000" w:rsidP="00A422EC">
                <w:pPr>
                  <w:jc w:val="right"/>
                  <w:rPr>
                    <w:sz w:val="20"/>
                    <w:szCs w:val="20"/>
                  </w:rPr>
                </w:pPr>
                <w:sdt>
                  <w:sdtPr>
                    <w:rPr>
                      <w:sz w:val="20"/>
                      <w:szCs w:val="20"/>
                    </w:rPr>
                    <w:tag w:val="goog_rdk_230"/>
                    <w:id w:val="-1337451233"/>
                  </w:sdtPr>
                  <w:sdtContent>
                    <w:proofErr w:type="spellStart"/>
                    <w:r w:rsidRPr="00DB6CB8">
                      <w:rPr>
                        <w:b/>
                        <w:color w:val="1F1F1F"/>
                        <w:sz w:val="20"/>
                        <w:szCs w:val="20"/>
                      </w:rPr>
                      <w:t>TenYearCHD</w:t>
                    </w:r>
                    <w:proofErr w:type="spellEnd"/>
                  </w:sdtContent>
                </w:sdt>
              </w:p>
            </w:sdtContent>
          </w:sdt>
        </w:tc>
        <w:tc>
          <w:tcPr>
            <w:tcW w:w="198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233"/>
              <w:id w:val="-1466808755"/>
            </w:sdtPr>
            <w:sdtContent>
              <w:p w14:paraId="000000C7" w14:textId="77777777" w:rsidR="00A14DAA" w:rsidRPr="00DB6CB8" w:rsidRDefault="00000000" w:rsidP="00A422EC">
                <w:pPr>
                  <w:rPr>
                    <w:sz w:val="20"/>
                    <w:szCs w:val="20"/>
                  </w:rPr>
                </w:pPr>
                <w:sdt>
                  <w:sdtPr>
                    <w:rPr>
                      <w:sz w:val="20"/>
                      <w:szCs w:val="20"/>
                    </w:rPr>
                    <w:tag w:val="goog_rdk_232"/>
                    <w:id w:val="1222181027"/>
                  </w:sdtPr>
                  <w:sdtContent>
                    <w:r w:rsidRPr="00DB6CB8">
                      <w:rPr>
                        <w:color w:val="000000"/>
                        <w:sz w:val="20"/>
                        <w:szCs w:val="20"/>
                      </w:rPr>
                      <w:t>Presence of Coronary Heart Disease</w:t>
                    </w:r>
                  </w:sdtContent>
                </w:sdt>
              </w:p>
            </w:sdtContent>
          </w:sdt>
        </w:tc>
        <w:tc>
          <w:tcPr>
            <w:tcW w:w="279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235"/>
              <w:id w:val="-859815041"/>
            </w:sdtPr>
            <w:sdtContent>
              <w:p w14:paraId="000000C8" w14:textId="77777777" w:rsidR="00A14DAA" w:rsidRPr="00DB6CB8" w:rsidRDefault="00000000" w:rsidP="00A422EC">
                <w:pPr>
                  <w:rPr>
                    <w:sz w:val="20"/>
                    <w:szCs w:val="20"/>
                  </w:rPr>
                </w:pPr>
                <w:sdt>
                  <w:sdtPr>
                    <w:rPr>
                      <w:sz w:val="20"/>
                      <w:szCs w:val="20"/>
                    </w:rPr>
                    <w:tag w:val="goog_rdk_234"/>
                    <w:id w:val="1255784706"/>
                  </w:sdtPr>
                  <w:sdtContent>
                    <w:r w:rsidRPr="00DB6CB8">
                      <w:rPr>
                        <w:color w:val="000000"/>
                        <w:sz w:val="20"/>
                        <w:szCs w:val="20"/>
                      </w:rPr>
                      <w:t>Target Outcome</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237"/>
              <w:id w:val="-1938974271"/>
            </w:sdtPr>
            <w:sdtContent>
              <w:p w14:paraId="000000C9" w14:textId="77777777" w:rsidR="00A14DAA" w:rsidRPr="00DB6CB8" w:rsidRDefault="00000000" w:rsidP="00A422EC">
                <w:pPr>
                  <w:rPr>
                    <w:color w:val="000000"/>
                    <w:sz w:val="20"/>
                    <w:szCs w:val="20"/>
                  </w:rPr>
                </w:pPr>
                <w:sdt>
                  <w:sdtPr>
                    <w:rPr>
                      <w:sz w:val="20"/>
                      <w:szCs w:val="20"/>
                    </w:rPr>
                    <w:tag w:val="goog_rdk_236"/>
                    <w:id w:val="-1105188873"/>
                  </w:sdtPr>
                  <w:sdtContent>
                    <w:r w:rsidRPr="00DB6CB8">
                      <w:rPr>
                        <w:color w:val="000000"/>
                        <w:sz w:val="20"/>
                        <w:szCs w:val="20"/>
                      </w:rPr>
                      <w:t xml:space="preserve">0: no CHD; </w:t>
                    </w:r>
                    <w:r w:rsidRPr="00DB6CB8">
                      <w:rPr>
                        <w:color w:val="000000"/>
                        <w:sz w:val="20"/>
                        <w:szCs w:val="20"/>
                      </w:rPr>
                      <w:br/>
                      <w:t>1: yes CHD</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rPr>
                <w:sz w:val="20"/>
                <w:szCs w:val="20"/>
              </w:rPr>
              <w:tag w:val="goog_rdk_241"/>
              <w:id w:val="800588446"/>
            </w:sdtPr>
            <w:sdtContent>
              <w:p w14:paraId="000000CA" w14:textId="77777777" w:rsidR="00A14DAA" w:rsidRPr="00DB6CB8" w:rsidRDefault="00000000" w:rsidP="00A422EC">
                <w:pPr>
                  <w:rPr>
                    <w:sz w:val="20"/>
                    <w:szCs w:val="20"/>
                  </w:rPr>
                </w:pPr>
                <w:sdt>
                  <w:sdtPr>
                    <w:rPr>
                      <w:sz w:val="20"/>
                      <w:szCs w:val="20"/>
                    </w:rPr>
                    <w:tag w:val="goog_rdk_238"/>
                    <w:id w:val="-555004322"/>
                  </w:sdtPr>
                  <w:sdtContent>
                    <w:r w:rsidRPr="00DB6CB8">
                      <w:rPr>
                        <w:color w:val="000000"/>
                        <w:sz w:val="20"/>
                        <w:szCs w:val="20"/>
                      </w:rPr>
                      <w:t>Qualifying Events:</w:t>
                    </w:r>
                  </w:sdtContent>
                </w:sdt>
                <w:sdt>
                  <w:sdtPr>
                    <w:rPr>
                      <w:sz w:val="20"/>
                      <w:szCs w:val="20"/>
                    </w:rPr>
                    <w:tag w:val="goog_rdk_239"/>
                    <w:id w:val="-1051912568"/>
                  </w:sdtPr>
                  <w:sdtContent>
                    <w:r w:rsidRPr="00DB6CB8">
                      <w:rPr>
                        <w:color w:val="000000"/>
                        <w:sz w:val="20"/>
                        <w:szCs w:val="20"/>
                      </w:rPr>
                      <w:t xml:space="preserve"> </w:t>
                    </w:r>
                  </w:sdtContent>
                </w:sdt>
                <w:sdt>
                  <w:sdtPr>
                    <w:rPr>
                      <w:sz w:val="20"/>
                      <w:szCs w:val="20"/>
                    </w:rPr>
                    <w:tag w:val="goog_rdk_240"/>
                    <w:id w:val="-1655375260"/>
                  </w:sdtPr>
                  <w:sdtContent>
                    <w:r w:rsidRPr="00DB6CB8">
                      <w:rPr>
                        <w:color w:val="000000"/>
                        <w:sz w:val="20"/>
                        <w:szCs w:val="20"/>
                      </w:rPr>
                      <w:t>myocardial infarction, coronary insufficiency, angina pectoris, sudden death from CHD, non-sudden death from CHD</w:t>
                    </w:r>
                  </w:sdtContent>
                </w:sdt>
              </w:p>
            </w:sdtContent>
          </w:sdt>
        </w:tc>
      </w:tr>
    </w:tbl>
    <w:p w14:paraId="15DE5879" w14:textId="1F593DFB" w:rsidR="00CF5B94" w:rsidRDefault="00CF5B94" w:rsidP="00A422EC">
      <w:pPr>
        <w:spacing w:line="480" w:lineRule="auto"/>
      </w:pPr>
    </w:p>
    <w:p w14:paraId="763F8FB8" w14:textId="5032EC50" w:rsidR="0010115A" w:rsidRPr="008D6958" w:rsidRDefault="002A3A38" w:rsidP="00A422EC">
      <w:pPr>
        <w:rPr>
          <w:i/>
          <w:iCs/>
        </w:rPr>
      </w:pPr>
      <w:r w:rsidRPr="008D6958">
        <w:rPr>
          <w:i/>
          <w:iCs/>
        </w:rPr>
        <w:t xml:space="preserve">Figure 1: </w:t>
      </w:r>
      <w:r w:rsidRPr="008D6958">
        <w:rPr>
          <w:i/>
          <w:iCs/>
        </w:rPr>
        <w:t>Framingham</w:t>
      </w:r>
      <w:r w:rsidRPr="008D6958">
        <w:rPr>
          <w:i/>
          <w:iCs/>
        </w:rPr>
        <w:t xml:space="preserve"> </w:t>
      </w:r>
      <w:r w:rsidR="0010115A" w:rsidRPr="008D6958">
        <w:rPr>
          <w:i/>
          <w:iCs/>
        </w:rPr>
        <w:t>Numeric</w:t>
      </w:r>
      <w:r w:rsidRPr="008D6958">
        <w:rPr>
          <w:i/>
          <w:iCs/>
        </w:rPr>
        <w:t xml:space="preserve"> Features Distribution (n = </w:t>
      </w:r>
      <w:r w:rsidRPr="008D6958">
        <w:rPr>
          <w:i/>
          <w:iCs/>
        </w:rPr>
        <w:t>4240</w:t>
      </w:r>
      <w:r w:rsidRPr="008D6958">
        <w:rPr>
          <w:i/>
          <w:iCs/>
        </w:rPr>
        <w:t>)</w:t>
      </w:r>
      <w:r w:rsidR="00914F4A" w:rsidRPr="008D6958">
        <w:rPr>
          <w:i/>
          <w:iCs/>
        </w:rPr>
        <w:t>.</w:t>
      </w:r>
    </w:p>
    <w:p w14:paraId="5D9068B1" w14:textId="69D057D2" w:rsidR="002A3A38" w:rsidRDefault="004313BB" w:rsidP="00A422EC">
      <w:pPr>
        <w:spacing w:line="480" w:lineRule="auto"/>
      </w:pPr>
      <w:r>
        <w:rPr>
          <w:noProof/>
        </w:rPr>
        <w:drawing>
          <wp:anchor distT="0" distB="0" distL="114300" distR="114300" simplePos="0" relativeHeight="251688960" behindDoc="0" locked="0" layoutInCell="1" allowOverlap="1" wp14:anchorId="78C5EFE6" wp14:editId="5184112C">
            <wp:simplePos x="0" y="0"/>
            <wp:positionH relativeFrom="column">
              <wp:posOffset>0</wp:posOffset>
            </wp:positionH>
            <wp:positionV relativeFrom="paragraph">
              <wp:posOffset>348615</wp:posOffset>
            </wp:positionV>
            <wp:extent cx="5943600" cy="5943600"/>
            <wp:effectExtent l="0" t="0" r="0" b="0"/>
            <wp:wrapSquare wrapText="bothSides"/>
            <wp:docPr id="296096675" name="Picture 19" descr="A group of graphs showing different types of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96675" name="Picture 19" descr="A group of graphs showing different types of distribu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anchor>
        </w:drawing>
      </w:r>
      <w:r w:rsidR="002A3A38" w:rsidRPr="00591112">
        <w:br w:type="page"/>
      </w:r>
    </w:p>
    <w:p w14:paraId="6DD6611E" w14:textId="1F064FDF" w:rsidR="00CF6D4E" w:rsidRPr="008D6958" w:rsidRDefault="00D5491C" w:rsidP="00A422EC">
      <w:pPr>
        <w:spacing w:line="480" w:lineRule="auto"/>
        <w:rPr>
          <w:i/>
          <w:iCs/>
        </w:rPr>
      </w:pPr>
      <w:r w:rsidRPr="008D6958">
        <w:rPr>
          <w:i/>
          <w:iCs/>
          <w:noProof/>
        </w:rPr>
        <w:lastRenderedPageBreak/>
        <w:drawing>
          <wp:anchor distT="0" distB="0" distL="114300" distR="114300" simplePos="0" relativeHeight="251674624" behindDoc="0" locked="0" layoutInCell="1" allowOverlap="1" wp14:anchorId="43CD2750" wp14:editId="26F3A5E4">
            <wp:simplePos x="0" y="0"/>
            <wp:positionH relativeFrom="column">
              <wp:posOffset>0</wp:posOffset>
            </wp:positionH>
            <wp:positionV relativeFrom="paragraph">
              <wp:posOffset>503803</wp:posOffset>
            </wp:positionV>
            <wp:extent cx="5943600" cy="7722870"/>
            <wp:effectExtent l="0" t="0" r="0" b="0"/>
            <wp:wrapSquare wrapText="bothSides"/>
            <wp:docPr id="369554523"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54523" name="Picture 15" descr="A screenshot of a graph&#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7722870"/>
                    </a:xfrm>
                    <a:prstGeom prst="rect">
                      <a:avLst/>
                    </a:prstGeom>
                  </pic:spPr>
                </pic:pic>
              </a:graphicData>
            </a:graphic>
          </wp:anchor>
        </w:drawing>
      </w:r>
      <w:r w:rsidR="00CF6D4E" w:rsidRPr="008D6958">
        <w:rPr>
          <w:i/>
          <w:iCs/>
        </w:rPr>
        <w:t xml:space="preserve">Figure </w:t>
      </w:r>
      <w:r w:rsidR="00CF6D4E" w:rsidRPr="008D6958">
        <w:rPr>
          <w:i/>
          <w:iCs/>
        </w:rPr>
        <w:t>2</w:t>
      </w:r>
      <w:r w:rsidR="00CF6D4E" w:rsidRPr="008D6958">
        <w:rPr>
          <w:i/>
          <w:iCs/>
        </w:rPr>
        <w:t xml:space="preserve">: Framingham </w:t>
      </w:r>
      <w:r w:rsidR="001925D3" w:rsidRPr="008D6958">
        <w:rPr>
          <w:i/>
          <w:iCs/>
        </w:rPr>
        <w:t>Categorical</w:t>
      </w:r>
      <w:r w:rsidR="00CF6D4E" w:rsidRPr="008D6958">
        <w:rPr>
          <w:i/>
          <w:iCs/>
        </w:rPr>
        <w:t xml:space="preserve"> Features Distribution (n = 4240)</w:t>
      </w:r>
      <w:r w:rsidR="00914F4A" w:rsidRPr="008D6958">
        <w:rPr>
          <w:i/>
          <w:iCs/>
        </w:rPr>
        <w:t>.</w:t>
      </w:r>
    </w:p>
    <w:p w14:paraId="4857D09B" w14:textId="771541D2" w:rsidR="00B97E35" w:rsidRPr="00AC3252" w:rsidRDefault="00CF5B94" w:rsidP="00A422EC">
      <w:pPr>
        <w:rPr>
          <w:i/>
          <w:iCs/>
          <w:color w:val="0F4761" w:themeColor="accent1" w:themeShade="BF"/>
          <w:kern w:val="2"/>
        </w:rPr>
      </w:pPr>
      <w:r>
        <w:br w:type="page"/>
      </w:r>
      <w:r w:rsidR="00B97E35" w:rsidRPr="00AC3252">
        <w:rPr>
          <w:i/>
          <w:iCs/>
        </w:rPr>
        <w:lastRenderedPageBreak/>
        <w:t xml:space="preserve">Figure </w:t>
      </w:r>
      <w:r w:rsidR="002B7794">
        <w:rPr>
          <w:i/>
          <w:iCs/>
        </w:rPr>
        <w:t>3</w:t>
      </w:r>
      <w:r w:rsidR="00B97E35" w:rsidRPr="00AC3252">
        <w:rPr>
          <w:i/>
          <w:iCs/>
        </w:rPr>
        <w:t xml:space="preserve">: Framingham </w:t>
      </w:r>
      <w:r w:rsidR="00467652" w:rsidRPr="00AC3252">
        <w:rPr>
          <w:i/>
          <w:iCs/>
        </w:rPr>
        <w:t xml:space="preserve">Categorical </w:t>
      </w:r>
      <w:r w:rsidR="00B97E35" w:rsidRPr="00AC3252">
        <w:rPr>
          <w:i/>
          <w:iCs/>
        </w:rPr>
        <w:t>Features grouped by target outcome “10YearCHD”.</w:t>
      </w:r>
      <w:r w:rsidR="0028114A" w:rsidRPr="00AC3252">
        <w:rPr>
          <w:i/>
          <w:iCs/>
        </w:rPr>
        <w:t xml:space="preserve"> Education is included here to see the relationship with the target outcome, but mapping of values to labels is not available.</w:t>
      </w:r>
    </w:p>
    <w:p w14:paraId="26A1D535" w14:textId="77777777" w:rsidR="00B97E35" w:rsidRDefault="00B97E35" w:rsidP="00A422EC">
      <w:pPr>
        <w:spacing w:line="480" w:lineRule="auto"/>
      </w:pPr>
    </w:p>
    <w:p w14:paraId="000000CD" w14:textId="5A240571" w:rsidR="00A14DAA" w:rsidRPr="003D7DE0" w:rsidRDefault="00BA2600" w:rsidP="00A422EC">
      <w:pPr>
        <w:spacing w:line="480" w:lineRule="auto"/>
        <w:rPr>
          <w:color w:val="0F4761" w:themeColor="accent1" w:themeShade="BF"/>
          <w:kern w:val="2"/>
        </w:rPr>
      </w:pPr>
      <w:r>
        <w:rPr>
          <w:noProof/>
        </w:rPr>
        <w:drawing>
          <wp:anchor distT="0" distB="0" distL="114300" distR="114300" simplePos="0" relativeHeight="251687936" behindDoc="0" locked="0" layoutInCell="1" allowOverlap="1" wp14:anchorId="32F1B564" wp14:editId="08A7C847">
            <wp:simplePos x="0" y="0"/>
            <wp:positionH relativeFrom="column">
              <wp:posOffset>0</wp:posOffset>
            </wp:positionH>
            <wp:positionV relativeFrom="paragraph">
              <wp:posOffset>348615</wp:posOffset>
            </wp:positionV>
            <wp:extent cx="5943600" cy="4741545"/>
            <wp:effectExtent l="0" t="0" r="0" b="0"/>
            <wp:wrapSquare wrapText="bothSides"/>
            <wp:docPr id="1449773815"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73815" name="Picture 18" descr="A screenshot of a graph&#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741545"/>
                    </a:xfrm>
                    <a:prstGeom prst="rect">
                      <a:avLst/>
                    </a:prstGeom>
                  </pic:spPr>
                </pic:pic>
              </a:graphicData>
            </a:graphic>
          </wp:anchor>
        </w:drawing>
      </w:r>
      <w:r w:rsidR="00000000" w:rsidRPr="00591112">
        <w:br w:type="page"/>
      </w:r>
    </w:p>
    <w:p w14:paraId="000000CE" w14:textId="77777777" w:rsidR="00A14DAA" w:rsidRDefault="00000000" w:rsidP="00A422EC">
      <w:pPr>
        <w:pStyle w:val="Heading3"/>
        <w:spacing w:before="0" w:after="0" w:line="480" w:lineRule="auto"/>
        <w:rPr>
          <w:rFonts w:cs="Times New Roman"/>
        </w:rPr>
      </w:pPr>
      <w:r w:rsidRPr="00591112">
        <w:rPr>
          <w:rFonts w:cs="Times New Roman"/>
        </w:rPr>
        <w:lastRenderedPageBreak/>
        <w:t>Cleveland Data Dictionary</w:t>
      </w:r>
    </w:p>
    <w:p w14:paraId="336DFCAB" w14:textId="030EBB96" w:rsidR="0091077A" w:rsidRPr="00717D34" w:rsidRDefault="0091077A" w:rsidP="00A422EC">
      <w:pPr>
        <w:keepNext/>
        <w:spacing w:line="480" w:lineRule="auto"/>
        <w:rPr>
          <w:i/>
          <w:iCs/>
        </w:rPr>
      </w:pPr>
      <w:r w:rsidRPr="00717D34">
        <w:rPr>
          <w:i/>
          <w:iCs/>
        </w:rPr>
        <w:t xml:space="preserve">Table </w:t>
      </w:r>
      <w:r w:rsidRPr="00717D34">
        <w:rPr>
          <w:i/>
          <w:iCs/>
        </w:rPr>
        <w:t>2</w:t>
      </w:r>
      <w:r w:rsidRPr="00717D34">
        <w:rPr>
          <w:i/>
          <w:iCs/>
        </w:rPr>
        <w:t xml:space="preserve">: </w:t>
      </w:r>
      <w:r w:rsidRPr="00717D34">
        <w:rPr>
          <w:i/>
          <w:iCs/>
        </w:rPr>
        <w:t>Cleveland</w:t>
      </w:r>
      <w:r w:rsidRPr="00717D34">
        <w:rPr>
          <w:i/>
          <w:iCs/>
        </w:rPr>
        <w:t xml:space="preserve"> Features (1</w:t>
      </w:r>
      <w:r w:rsidRPr="00717D34">
        <w:rPr>
          <w:i/>
          <w:iCs/>
        </w:rPr>
        <w:t>3</w:t>
      </w:r>
      <w:r w:rsidR="00681290" w:rsidRPr="00717D34">
        <w:rPr>
          <w:i/>
          <w:iCs/>
        </w:rPr>
        <w:t xml:space="preserve"> + 1 Target</w:t>
      </w:r>
      <w:r w:rsidRPr="00717D34">
        <w:rPr>
          <w:i/>
          <w:iCs/>
        </w:rPr>
        <w:t>)</w:t>
      </w:r>
    </w:p>
    <w:tbl>
      <w:tblPr>
        <w:tblStyle w:val="a0"/>
        <w:tblW w:w="10705" w:type="dxa"/>
        <w:tblLayout w:type="fixed"/>
        <w:tblLook w:val="0400" w:firstRow="0" w:lastRow="0" w:firstColumn="0" w:lastColumn="0" w:noHBand="0" w:noVBand="1"/>
      </w:tblPr>
      <w:tblGrid>
        <w:gridCol w:w="535"/>
        <w:gridCol w:w="1080"/>
        <w:gridCol w:w="1710"/>
        <w:gridCol w:w="2070"/>
        <w:gridCol w:w="2880"/>
        <w:gridCol w:w="2430"/>
      </w:tblGrid>
      <w:tr w:rsidR="00A14DAA" w:rsidRPr="00591112" w14:paraId="337A2E67" w14:textId="77777777">
        <w:trPr>
          <w:trHeight w:val="1020"/>
        </w:trPr>
        <w:tc>
          <w:tcPr>
            <w:tcW w:w="535" w:type="dxa"/>
            <w:tcBorders>
              <w:top w:val="single" w:sz="4" w:space="0" w:color="000000"/>
              <w:left w:val="single" w:sz="4" w:space="0" w:color="000000"/>
              <w:bottom w:val="single" w:sz="4" w:space="0" w:color="000000"/>
              <w:right w:val="single" w:sz="4" w:space="0" w:color="000000"/>
            </w:tcBorders>
            <w:shd w:val="clear" w:color="auto" w:fill="0F9ED5"/>
          </w:tcPr>
          <w:p w14:paraId="000000CF" w14:textId="77777777" w:rsidR="00A14DAA" w:rsidRPr="00591112" w:rsidRDefault="00000000" w:rsidP="00A422EC">
            <w:pPr>
              <w:rPr>
                <w:b/>
                <w:color w:val="FFFFFF"/>
                <w:sz w:val="20"/>
                <w:szCs w:val="20"/>
              </w:rPr>
            </w:pPr>
            <w:r w:rsidRPr="00591112">
              <w:rPr>
                <w:b/>
                <w:color w:val="FFFFFF"/>
                <w:sz w:val="20"/>
                <w:szCs w:val="20"/>
              </w:rPr>
              <w:t>#</w:t>
            </w:r>
          </w:p>
        </w:tc>
        <w:tc>
          <w:tcPr>
            <w:tcW w:w="1080" w:type="dxa"/>
            <w:tcBorders>
              <w:top w:val="single" w:sz="4" w:space="0" w:color="000000"/>
              <w:left w:val="single" w:sz="4" w:space="0" w:color="000000"/>
              <w:bottom w:val="single" w:sz="4" w:space="0" w:color="000000"/>
              <w:right w:val="single" w:sz="4" w:space="0" w:color="000000"/>
            </w:tcBorders>
            <w:shd w:val="clear" w:color="auto" w:fill="0F9ED5"/>
          </w:tcPr>
          <w:p w14:paraId="000000D0" w14:textId="77777777" w:rsidR="00A14DAA" w:rsidRPr="00591112" w:rsidRDefault="00000000" w:rsidP="00A422EC">
            <w:pPr>
              <w:jc w:val="right"/>
              <w:rPr>
                <w:b/>
                <w:color w:val="FFFFFF"/>
                <w:sz w:val="20"/>
                <w:szCs w:val="20"/>
              </w:rPr>
            </w:pPr>
            <w:r w:rsidRPr="00591112">
              <w:rPr>
                <w:b/>
                <w:color w:val="FFFFFF"/>
                <w:sz w:val="20"/>
                <w:szCs w:val="20"/>
              </w:rPr>
              <w:t>Feature Name (label)</w:t>
            </w:r>
          </w:p>
        </w:tc>
        <w:tc>
          <w:tcPr>
            <w:tcW w:w="1710" w:type="dxa"/>
            <w:tcBorders>
              <w:top w:val="single" w:sz="4" w:space="0" w:color="000000"/>
              <w:left w:val="nil"/>
              <w:bottom w:val="single" w:sz="4" w:space="0" w:color="000000"/>
              <w:right w:val="nil"/>
            </w:tcBorders>
            <w:shd w:val="clear" w:color="auto" w:fill="0F9ED5"/>
          </w:tcPr>
          <w:p w14:paraId="000000D1" w14:textId="77777777" w:rsidR="00A14DAA" w:rsidRPr="00591112" w:rsidRDefault="00000000" w:rsidP="00A422EC">
            <w:pPr>
              <w:rPr>
                <w:b/>
                <w:color w:val="FFFFFF"/>
                <w:sz w:val="20"/>
                <w:szCs w:val="20"/>
              </w:rPr>
            </w:pPr>
            <w:proofErr w:type="spellStart"/>
            <w:r w:rsidRPr="00591112">
              <w:rPr>
                <w:b/>
                <w:color w:val="FFFFFF"/>
                <w:sz w:val="20"/>
                <w:szCs w:val="20"/>
              </w:rPr>
              <w:t>DescriptiveName</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0F9ED5"/>
          </w:tcPr>
          <w:p w14:paraId="000000D2" w14:textId="77777777" w:rsidR="00A14DAA" w:rsidRPr="00591112" w:rsidRDefault="00000000" w:rsidP="00A422EC">
            <w:pPr>
              <w:rPr>
                <w:b/>
                <w:color w:val="FFFFFF"/>
                <w:sz w:val="20"/>
                <w:szCs w:val="20"/>
              </w:rPr>
            </w:pPr>
            <w:r w:rsidRPr="00591112">
              <w:rPr>
                <w:b/>
                <w:color w:val="FFFFFF"/>
                <w:sz w:val="20"/>
                <w:szCs w:val="20"/>
              </w:rPr>
              <w:t>Description</w:t>
            </w:r>
          </w:p>
        </w:tc>
        <w:tc>
          <w:tcPr>
            <w:tcW w:w="2880" w:type="dxa"/>
            <w:tcBorders>
              <w:top w:val="single" w:sz="4" w:space="0" w:color="000000"/>
              <w:left w:val="single" w:sz="4" w:space="0" w:color="000000"/>
              <w:bottom w:val="single" w:sz="4" w:space="0" w:color="000000"/>
              <w:right w:val="nil"/>
            </w:tcBorders>
            <w:shd w:val="clear" w:color="auto" w:fill="0F9ED5"/>
          </w:tcPr>
          <w:p w14:paraId="000000D3" w14:textId="77777777" w:rsidR="00A14DAA" w:rsidRPr="00591112" w:rsidRDefault="00000000" w:rsidP="00A422EC">
            <w:pPr>
              <w:rPr>
                <w:b/>
                <w:color w:val="FFFFFF"/>
                <w:sz w:val="20"/>
                <w:szCs w:val="20"/>
              </w:rPr>
            </w:pPr>
            <w:r w:rsidRPr="00591112">
              <w:rPr>
                <w:b/>
                <w:color w:val="FFFFFF"/>
                <w:sz w:val="20"/>
                <w:szCs w:val="20"/>
              </w:rPr>
              <w:t>Raw Coding</w:t>
            </w:r>
          </w:p>
        </w:tc>
        <w:tc>
          <w:tcPr>
            <w:tcW w:w="2430" w:type="dxa"/>
            <w:tcBorders>
              <w:top w:val="single" w:sz="4" w:space="0" w:color="000000"/>
              <w:left w:val="single" w:sz="4" w:space="0" w:color="000000"/>
              <w:bottom w:val="single" w:sz="4" w:space="0" w:color="000000"/>
              <w:right w:val="nil"/>
            </w:tcBorders>
            <w:shd w:val="clear" w:color="auto" w:fill="0F9ED5"/>
          </w:tcPr>
          <w:p w14:paraId="000000D4" w14:textId="77777777" w:rsidR="00A14DAA" w:rsidRPr="00591112" w:rsidRDefault="00000000" w:rsidP="00A422EC">
            <w:pPr>
              <w:rPr>
                <w:b/>
                <w:color w:val="FFFFFF"/>
                <w:sz w:val="20"/>
                <w:szCs w:val="20"/>
              </w:rPr>
            </w:pPr>
            <w:r w:rsidRPr="00591112">
              <w:rPr>
                <w:b/>
                <w:color w:val="FFFFFF"/>
                <w:sz w:val="20"/>
                <w:szCs w:val="20"/>
              </w:rPr>
              <w:t>Definitions</w:t>
            </w:r>
          </w:p>
        </w:tc>
      </w:tr>
      <w:tr w:rsidR="00A14DAA" w:rsidRPr="00591112" w14:paraId="7152EB2C" w14:textId="77777777">
        <w:trPr>
          <w:trHeight w:val="36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0D5" w14:textId="77777777" w:rsidR="00A14DAA" w:rsidRPr="00591112" w:rsidRDefault="00000000" w:rsidP="00A422EC">
            <w:pPr>
              <w:jc w:val="right"/>
              <w:rPr>
                <w:color w:val="000000"/>
                <w:sz w:val="20"/>
                <w:szCs w:val="20"/>
              </w:rPr>
            </w:pPr>
            <w:r w:rsidRPr="00591112">
              <w:rPr>
                <w:color w:val="000000"/>
                <w:sz w:val="20"/>
                <w:szCs w:val="20"/>
              </w:rPr>
              <w:t>1</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0D6" w14:textId="77777777" w:rsidR="00A14DAA" w:rsidRPr="00591112" w:rsidRDefault="00000000" w:rsidP="00A422EC">
            <w:pPr>
              <w:jc w:val="right"/>
              <w:rPr>
                <w:b/>
                <w:color w:val="303030"/>
                <w:sz w:val="20"/>
                <w:szCs w:val="20"/>
              </w:rPr>
            </w:pPr>
            <w:r w:rsidRPr="00591112">
              <w:rPr>
                <w:b/>
                <w:color w:val="303030"/>
                <w:sz w:val="20"/>
                <w:szCs w:val="20"/>
              </w:rPr>
              <w:t>age</w:t>
            </w:r>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0D7" w14:textId="77777777" w:rsidR="00A14DAA" w:rsidRPr="00591112" w:rsidRDefault="00000000" w:rsidP="00A422EC">
            <w:pPr>
              <w:rPr>
                <w:color w:val="000000"/>
                <w:sz w:val="20"/>
                <w:szCs w:val="20"/>
              </w:rPr>
            </w:pPr>
            <w:r w:rsidRPr="00591112">
              <w:rPr>
                <w:color w:val="000000"/>
                <w:sz w:val="20"/>
                <w:szCs w:val="20"/>
              </w:rPr>
              <w:t>Age</w:t>
            </w:r>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0D8" w14:textId="77777777" w:rsidR="00A14DAA" w:rsidRPr="00591112" w:rsidRDefault="00000000" w:rsidP="00A422EC">
            <w:pPr>
              <w:rPr>
                <w:color w:val="000000"/>
                <w:sz w:val="20"/>
                <w:szCs w:val="20"/>
              </w:rPr>
            </w:pPr>
            <w:r w:rsidRPr="00591112">
              <w:rPr>
                <w:color w:val="000000"/>
                <w:sz w:val="20"/>
                <w:szCs w:val="20"/>
              </w:rPr>
              <w:t>age of the patient</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0D9" w14:textId="77777777" w:rsidR="00A14DAA" w:rsidRPr="00591112" w:rsidRDefault="00000000" w:rsidP="00A422EC">
            <w:pPr>
              <w:rPr>
                <w:color w:val="000000"/>
                <w:sz w:val="20"/>
                <w:szCs w:val="20"/>
              </w:rPr>
            </w:pPr>
            <w:r w:rsidRPr="00591112">
              <w:rPr>
                <w:color w:val="000000"/>
                <w:sz w:val="20"/>
                <w:szCs w:val="20"/>
              </w:rPr>
              <w:t>[years]</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0DA" w14:textId="77777777" w:rsidR="00A14DAA" w:rsidRPr="00591112" w:rsidRDefault="00000000" w:rsidP="00A422EC">
            <w:pPr>
              <w:rPr>
                <w:color w:val="000000"/>
                <w:sz w:val="20"/>
                <w:szCs w:val="20"/>
              </w:rPr>
            </w:pPr>
            <w:r w:rsidRPr="00591112">
              <w:rPr>
                <w:color w:val="000000"/>
                <w:sz w:val="20"/>
                <w:szCs w:val="20"/>
              </w:rPr>
              <w:t> </w:t>
            </w:r>
          </w:p>
        </w:tc>
      </w:tr>
      <w:tr w:rsidR="00A14DAA" w:rsidRPr="00591112" w14:paraId="1514FB50" w14:textId="77777777">
        <w:trPr>
          <w:trHeight w:val="36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0DB" w14:textId="77777777" w:rsidR="00A14DAA" w:rsidRPr="00591112" w:rsidRDefault="00000000" w:rsidP="00A422EC">
            <w:pPr>
              <w:jc w:val="right"/>
              <w:rPr>
                <w:color w:val="000000"/>
                <w:sz w:val="20"/>
                <w:szCs w:val="20"/>
              </w:rPr>
            </w:pPr>
            <w:r w:rsidRPr="00591112">
              <w:rPr>
                <w:color w:val="000000"/>
                <w:sz w:val="20"/>
                <w:szCs w:val="20"/>
              </w:rPr>
              <w:t>2</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0DC" w14:textId="77777777" w:rsidR="00A14DAA" w:rsidRPr="00591112" w:rsidRDefault="00000000" w:rsidP="00A422EC">
            <w:pPr>
              <w:jc w:val="right"/>
              <w:rPr>
                <w:b/>
                <w:color w:val="303030"/>
                <w:sz w:val="20"/>
                <w:szCs w:val="20"/>
              </w:rPr>
            </w:pPr>
            <w:r w:rsidRPr="00591112">
              <w:rPr>
                <w:b/>
                <w:color w:val="303030"/>
                <w:sz w:val="20"/>
                <w:szCs w:val="20"/>
              </w:rPr>
              <w:t>sex</w:t>
            </w:r>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0DD" w14:textId="77777777" w:rsidR="00A14DAA" w:rsidRPr="00591112" w:rsidRDefault="00000000" w:rsidP="00A422EC">
            <w:pPr>
              <w:rPr>
                <w:color w:val="000000"/>
                <w:sz w:val="20"/>
                <w:szCs w:val="20"/>
              </w:rPr>
            </w:pPr>
            <w:r w:rsidRPr="00591112">
              <w:rPr>
                <w:color w:val="000000"/>
                <w:sz w:val="20"/>
                <w:szCs w:val="20"/>
              </w:rPr>
              <w:t xml:space="preserve">Sex </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0DE" w14:textId="77777777" w:rsidR="00A14DAA" w:rsidRPr="00591112" w:rsidRDefault="00000000" w:rsidP="00A422EC">
            <w:pPr>
              <w:rPr>
                <w:color w:val="000000"/>
                <w:sz w:val="20"/>
                <w:szCs w:val="20"/>
              </w:rPr>
            </w:pPr>
            <w:r w:rsidRPr="00591112">
              <w:rPr>
                <w:color w:val="000000"/>
                <w:sz w:val="20"/>
                <w:szCs w:val="20"/>
              </w:rPr>
              <w:t>sex of the patient</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0DF" w14:textId="77777777" w:rsidR="00A14DAA" w:rsidRPr="00591112" w:rsidRDefault="00000000" w:rsidP="00A422EC">
            <w:pPr>
              <w:rPr>
                <w:color w:val="000000"/>
                <w:sz w:val="20"/>
                <w:szCs w:val="20"/>
              </w:rPr>
            </w:pPr>
            <w:r w:rsidRPr="00591112">
              <w:rPr>
                <w:color w:val="000000"/>
                <w:sz w:val="20"/>
                <w:szCs w:val="20"/>
              </w:rPr>
              <w:t>[1: Male, 0: Female]</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0E0" w14:textId="77777777" w:rsidR="00A14DAA" w:rsidRPr="00591112" w:rsidRDefault="00000000" w:rsidP="00A422EC">
            <w:pPr>
              <w:rPr>
                <w:color w:val="000000"/>
                <w:sz w:val="20"/>
                <w:szCs w:val="20"/>
              </w:rPr>
            </w:pPr>
            <w:r w:rsidRPr="00591112">
              <w:rPr>
                <w:color w:val="000000"/>
                <w:sz w:val="20"/>
                <w:szCs w:val="20"/>
              </w:rPr>
              <w:t> </w:t>
            </w:r>
          </w:p>
        </w:tc>
      </w:tr>
      <w:tr w:rsidR="00A14DAA" w:rsidRPr="00591112" w14:paraId="60F9D6FF" w14:textId="77777777">
        <w:trPr>
          <w:trHeight w:val="136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0E1" w14:textId="77777777" w:rsidR="00A14DAA" w:rsidRPr="00591112" w:rsidRDefault="00000000" w:rsidP="00A422EC">
            <w:pPr>
              <w:jc w:val="right"/>
              <w:rPr>
                <w:color w:val="000000"/>
                <w:sz w:val="20"/>
                <w:szCs w:val="20"/>
              </w:rPr>
            </w:pPr>
            <w:r w:rsidRPr="00591112">
              <w:rPr>
                <w:color w:val="000000"/>
                <w:sz w:val="20"/>
                <w:szCs w:val="20"/>
              </w:rPr>
              <w:t>3</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0E2" w14:textId="77777777" w:rsidR="00A14DAA" w:rsidRPr="00591112" w:rsidRDefault="00000000" w:rsidP="00A422EC">
            <w:pPr>
              <w:jc w:val="right"/>
              <w:rPr>
                <w:b/>
                <w:color w:val="303030"/>
                <w:sz w:val="20"/>
                <w:szCs w:val="20"/>
              </w:rPr>
            </w:pPr>
            <w:r w:rsidRPr="00591112">
              <w:rPr>
                <w:b/>
                <w:color w:val="303030"/>
                <w:sz w:val="20"/>
                <w:szCs w:val="20"/>
              </w:rPr>
              <w:t>cp</w:t>
            </w:r>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0E3" w14:textId="77777777" w:rsidR="00A14DAA" w:rsidRPr="00591112" w:rsidRDefault="00000000" w:rsidP="00A422EC">
            <w:pPr>
              <w:rPr>
                <w:color w:val="000000"/>
                <w:sz w:val="20"/>
                <w:szCs w:val="20"/>
              </w:rPr>
            </w:pPr>
            <w:proofErr w:type="spellStart"/>
            <w:r w:rsidRPr="00591112">
              <w:rPr>
                <w:color w:val="000000"/>
                <w:sz w:val="20"/>
                <w:szCs w:val="20"/>
              </w:rPr>
              <w:t>ChestPainType</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0E4" w14:textId="77777777" w:rsidR="00A14DAA" w:rsidRPr="00591112" w:rsidRDefault="00000000" w:rsidP="00A422EC">
            <w:pPr>
              <w:rPr>
                <w:color w:val="000000"/>
                <w:sz w:val="20"/>
                <w:szCs w:val="20"/>
              </w:rPr>
            </w:pPr>
            <w:r w:rsidRPr="00591112">
              <w:rPr>
                <w:color w:val="000000"/>
                <w:sz w:val="20"/>
                <w:szCs w:val="20"/>
              </w:rPr>
              <w:t>chest pain type</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0E5" w14:textId="77777777" w:rsidR="00A14DAA" w:rsidRPr="00591112" w:rsidRDefault="00000000" w:rsidP="00A422EC">
            <w:pPr>
              <w:rPr>
                <w:color w:val="000000"/>
                <w:sz w:val="20"/>
                <w:szCs w:val="20"/>
              </w:rPr>
            </w:pPr>
            <w:r w:rsidRPr="00591112">
              <w:rPr>
                <w:color w:val="000000"/>
                <w:sz w:val="20"/>
                <w:szCs w:val="20"/>
              </w:rPr>
              <w:t xml:space="preserve">[0: Typical Angina; </w:t>
            </w:r>
            <w:r w:rsidRPr="00591112">
              <w:rPr>
                <w:color w:val="000000"/>
                <w:sz w:val="20"/>
                <w:szCs w:val="20"/>
              </w:rPr>
              <w:br/>
              <w:t xml:space="preserve">1: Atypical Angina; </w:t>
            </w:r>
            <w:r w:rsidRPr="00591112">
              <w:rPr>
                <w:color w:val="000000"/>
                <w:sz w:val="20"/>
                <w:szCs w:val="20"/>
              </w:rPr>
              <w:br/>
              <w:t xml:space="preserve">2: Non-Anginal Pain; </w:t>
            </w:r>
            <w:r w:rsidRPr="00591112">
              <w:rPr>
                <w:color w:val="000000"/>
                <w:sz w:val="20"/>
                <w:szCs w:val="20"/>
              </w:rPr>
              <w:br/>
              <w:t>3: Asymptomatic]</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0E6" w14:textId="77777777" w:rsidR="00A14DAA" w:rsidRPr="00591112" w:rsidRDefault="00000000" w:rsidP="00A422EC">
            <w:pPr>
              <w:rPr>
                <w:color w:val="000000"/>
                <w:sz w:val="20"/>
                <w:szCs w:val="20"/>
              </w:rPr>
            </w:pPr>
            <w:r w:rsidRPr="00591112">
              <w:rPr>
                <w:color w:val="000000"/>
                <w:sz w:val="20"/>
                <w:szCs w:val="20"/>
              </w:rPr>
              <w:t> </w:t>
            </w:r>
          </w:p>
        </w:tc>
      </w:tr>
      <w:tr w:rsidR="00A14DAA" w:rsidRPr="00591112" w14:paraId="6BB9D18C" w14:textId="77777777">
        <w:trPr>
          <w:trHeight w:val="102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0E7" w14:textId="77777777" w:rsidR="00A14DAA" w:rsidRPr="00591112" w:rsidRDefault="00000000" w:rsidP="00A422EC">
            <w:pPr>
              <w:jc w:val="right"/>
              <w:rPr>
                <w:color w:val="000000"/>
                <w:sz w:val="20"/>
                <w:szCs w:val="20"/>
              </w:rPr>
            </w:pPr>
            <w:r w:rsidRPr="00591112">
              <w:rPr>
                <w:color w:val="000000"/>
                <w:sz w:val="20"/>
                <w:szCs w:val="20"/>
              </w:rPr>
              <w:t>4</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0E8" w14:textId="77777777" w:rsidR="00A14DAA" w:rsidRPr="00591112" w:rsidRDefault="00000000" w:rsidP="00A422EC">
            <w:pPr>
              <w:jc w:val="right"/>
              <w:rPr>
                <w:b/>
                <w:color w:val="303030"/>
                <w:sz w:val="20"/>
                <w:szCs w:val="20"/>
              </w:rPr>
            </w:pPr>
            <w:proofErr w:type="spellStart"/>
            <w:r w:rsidRPr="00591112">
              <w:rPr>
                <w:b/>
                <w:color w:val="303030"/>
                <w:sz w:val="20"/>
                <w:szCs w:val="20"/>
              </w:rPr>
              <w:t>trestbps</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0E9" w14:textId="77777777" w:rsidR="00A14DAA" w:rsidRPr="00591112" w:rsidRDefault="00000000" w:rsidP="00A422EC">
            <w:pPr>
              <w:rPr>
                <w:color w:val="000000"/>
                <w:sz w:val="20"/>
                <w:szCs w:val="20"/>
              </w:rPr>
            </w:pPr>
            <w:proofErr w:type="spellStart"/>
            <w:r w:rsidRPr="00591112">
              <w:rPr>
                <w:color w:val="000000"/>
                <w:sz w:val="20"/>
                <w:szCs w:val="20"/>
              </w:rPr>
              <w:t>RestingBP</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0EA" w14:textId="77777777" w:rsidR="00A14DAA" w:rsidRPr="00591112" w:rsidRDefault="00000000" w:rsidP="00A422EC">
            <w:pPr>
              <w:rPr>
                <w:color w:val="000000"/>
                <w:sz w:val="20"/>
                <w:szCs w:val="20"/>
              </w:rPr>
            </w:pPr>
            <w:r w:rsidRPr="00591112">
              <w:rPr>
                <w:color w:val="000000"/>
                <w:sz w:val="20"/>
                <w:szCs w:val="20"/>
              </w:rPr>
              <w:t>resting blood pressure (on admission to hospital)</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0EB" w14:textId="77777777" w:rsidR="00A14DAA" w:rsidRPr="00591112" w:rsidRDefault="00000000" w:rsidP="00A422EC">
            <w:pPr>
              <w:rPr>
                <w:color w:val="000000"/>
                <w:sz w:val="20"/>
                <w:szCs w:val="20"/>
              </w:rPr>
            </w:pPr>
            <w:r w:rsidRPr="00591112">
              <w:rPr>
                <w:color w:val="000000"/>
                <w:sz w:val="20"/>
                <w:szCs w:val="20"/>
              </w:rPr>
              <w:t>[mm Hg]</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0EC" w14:textId="77777777" w:rsidR="00A14DAA" w:rsidRPr="00591112" w:rsidRDefault="00000000" w:rsidP="00A422EC">
            <w:pPr>
              <w:rPr>
                <w:color w:val="000000"/>
                <w:sz w:val="20"/>
                <w:szCs w:val="20"/>
              </w:rPr>
            </w:pPr>
            <w:r w:rsidRPr="00591112">
              <w:rPr>
                <w:color w:val="000000"/>
                <w:sz w:val="20"/>
                <w:szCs w:val="20"/>
              </w:rPr>
              <w:t>(millimeters of mercury)</w:t>
            </w:r>
          </w:p>
        </w:tc>
      </w:tr>
      <w:tr w:rsidR="00A14DAA" w:rsidRPr="00591112" w14:paraId="52A8CAB0" w14:textId="77777777">
        <w:trPr>
          <w:trHeight w:val="36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0ED" w14:textId="77777777" w:rsidR="00A14DAA" w:rsidRPr="00591112" w:rsidRDefault="00000000" w:rsidP="00A422EC">
            <w:pPr>
              <w:jc w:val="right"/>
              <w:rPr>
                <w:color w:val="000000"/>
                <w:sz w:val="20"/>
                <w:szCs w:val="20"/>
              </w:rPr>
            </w:pPr>
            <w:r w:rsidRPr="00591112">
              <w:rPr>
                <w:color w:val="000000"/>
                <w:sz w:val="20"/>
                <w:szCs w:val="20"/>
              </w:rPr>
              <w:t>5</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0EE" w14:textId="77777777" w:rsidR="00A14DAA" w:rsidRPr="00591112" w:rsidRDefault="00000000" w:rsidP="00A422EC">
            <w:pPr>
              <w:jc w:val="right"/>
              <w:rPr>
                <w:b/>
                <w:color w:val="303030"/>
                <w:sz w:val="20"/>
                <w:szCs w:val="20"/>
              </w:rPr>
            </w:pPr>
            <w:proofErr w:type="spellStart"/>
            <w:r w:rsidRPr="00591112">
              <w:rPr>
                <w:b/>
                <w:color w:val="303030"/>
                <w:sz w:val="20"/>
                <w:szCs w:val="20"/>
              </w:rPr>
              <w:t>chol</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0EF" w14:textId="77777777" w:rsidR="00A14DAA" w:rsidRPr="00591112" w:rsidRDefault="00000000" w:rsidP="00A422EC">
            <w:pPr>
              <w:rPr>
                <w:color w:val="000000"/>
                <w:sz w:val="20"/>
                <w:szCs w:val="20"/>
              </w:rPr>
            </w:pPr>
            <w:r w:rsidRPr="00591112">
              <w:rPr>
                <w:color w:val="000000"/>
                <w:sz w:val="20"/>
                <w:szCs w:val="20"/>
              </w:rPr>
              <w:t>Cholesterol</w:t>
            </w:r>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0F0" w14:textId="77777777" w:rsidR="00A14DAA" w:rsidRPr="00591112" w:rsidRDefault="00000000" w:rsidP="00A422EC">
            <w:pPr>
              <w:rPr>
                <w:color w:val="000000"/>
                <w:sz w:val="20"/>
                <w:szCs w:val="20"/>
              </w:rPr>
            </w:pPr>
            <w:r w:rsidRPr="00591112">
              <w:rPr>
                <w:color w:val="000000"/>
                <w:sz w:val="20"/>
                <w:szCs w:val="20"/>
              </w:rPr>
              <w:t>serum cholesterol</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0F1" w14:textId="77777777" w:rsidR="00A14DAA" w:rsidRPr="00591112" w:rsidRDefault="00000000" w:rsidP="00A422EC">
            <w:pPr>
              <w:rPr>
                <w:color w:val="000000"/>
                <w:sz w:val="20"/>
                <w:szCs w:val="20"/>
              </w:rPr>
            </w:pPr>
            <w:r w:rsidRPr="00591112">
              <w:rPr>
                <w:color w:val="000000"/>
                <w:sz w:val="20"/>
                <w:szCs w:val="20"/>
              </w:rPr>
              <w:t>[mm/dl]</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0F2" w14:textId="77777777" w:rsidR="00A14DAA" w:rsidRPr="00591112" w:rsidRDefault="00000000" w:rsidP="00A422EC">
            <w:pPr>
              <w:rPr>
                <w:color w:val="000000"/>
                <w:sz w:val="20"/>
                <w:szCs w:val="20"/>
              </w:rPr>
            </w:pPr>
            <w:r w:rsidRPr="00591112">
              <w:rPr>
                <w:color w:val="000000"/>
                <w:sz w:val="20"/>
                <w:szCs w:val="20"/>
              </w:rPr>
              <w:t>(millimeters per deciliter)</w:t>
            </w:r>
          </w:p>
        </w:tc>
      </w:tr>
      <w:tr w:rsidR="00A14DAA" w:rsidRPr="00591112" w14:paraId="3074B242" w14:textId="77777777">
        <w:trPr>
          <w:trHeight w:val="68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0F3" w14:textId="77777777" w:rsidR="00A14DAA" w:rsidRPr="00591112" w:rsidRDefault="00000000" w:rsidP="00A422EC">
            <w:pPr>
              <w:jc w:val="right"/>
              <w:rPr>
                <w:color w:val="000000"/>
                <w:sz w:val="20"/>
                <w:szCs w:val="20"/>
              </w:rPr>
            </w:pPr>
            <w:r w:rsidRPr="00591112">
              <w:rPr>
                <w:color w:val="000000"/>
                <w:sz w:val="20"/>
                <w:szCs w:val="20"/>
              </w:rPr>
              <w:t>6</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0F4" w14:textId="77777777" w:rsidR="00A14DAA" w:rsidRPr="00591112" w:rsidRDefault="00000000" w:rsidP="00A422EC">
            <w:pPr>
              <w:jc w:val="right"/>
              <w:rPr>
                <w:b/>
                <w:color w:val="303030"/>
                <w:sz w:val="20"/>
                <w:szCs w:val="20"/>
              </w:rPr>
            </w:pPr>
            <w:proofErr w:type="spellStart"/>
            <w:r w:rsidRPr="00591112">
              <w:rPr>
                <w:b/>
                <w:color w:val="303030"/>
                <w:sz w:val="20"/>
                <w:szCs w:val="20"/>
              </w:rPr>
              <w:t>fbs</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0F5" w14:textId="77777777" w:rsidR="00A14DAA" w:rsidRPr="00591112" w:rsidRDefault="00000000" w:rsidP="00A422EC">
            <w:pPr>
              <w:rPr>
                <w:color w:val="000000"/>
                <w:sz w:val="20"/>
                <w:szCs w:val="20"/>
              </w:rPr>
            </w:pPr>
            <w:r w:rsidRPr="00591112">
              <w:rPr>
                <w:color w:val="000000"/>
                <w:sz w:val="20"/>
                <w:szCs w:val="20"/>
              </w:rPr>
              <w:t>Fasting Blood Sugar</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0F6" w14:textId="77777777" w:rsidR="00A14DAA" w:rsidRPr="00591112" w:rsidRDefault="00000000" w:rsidP="00A422EC">
            <w:pPr>
              <w:rPr>
                <w:color w:val="000000"/>
                <w:sz w:val="20"/>
                <w:szCs w:val="20"/>
              </w:rPr>
            </w:pPr>
            <w:r w:rsidRPr="00591112">
              <w:rPr>
                <w:color w:val="000000"/>
                <w:sz w:val="20"/>
                <w:szCs w:val="20"/>
              </w:rPr>
              <w:t>fasting blood sugar</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0F7" w14:textId="77777777" w:rsidR="00A14DAA" w:rsidRPr="00591112" w:rsidRDefault="00000000" w:rsidP="00A422EC">
            <w:pPr>
              <w:rPr>
                <w:color w:val="000000"/>
                <w:sz w:val="20"/>
                <w:szCs w:val="20"/>
              </w:rPr>
            </w:pPr>
            <w:r w:rsidRPr="00591112">
              <w:rPr>
                <w:color w:val="000000"/>
                <w:sz w:val="20"/>
                <w:szCs w:val="20"/>
              </w:rPr>
              <w:t xml:space="preserve">[1: if </w:t>
            </w:r>
            <w:proofErr w:type="spellStart"/>
            <w:r w:rsidRPr="00591112">
              <w:rPr>
                <w:color w:val="000000"/>
                <w:sz w:val="20"/>
                <w:szCs w:val="20"/>
              </w:rPr>
              <w:t>FastingBS</w:t>
            </w:r>
            <w:proofErr w:type="spellEnd"/>
            <w:r w:rsidRPr="00591112">
              <w:rPr>
                <w:color w:val="000000"/>
                <w:sz w:val="20"/>
                <w:szCs w:val="20"/>
              </w:rPr>
              <w:t xml:space="preserve"> &gt; 120 mg/dl, 0: otherwise]</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0F8" w14:textId="77777777" w:rsidR="00A14DAA" w:rsidRPr="00591112" w:rsidRDefault="00000000" w:rsidP="00A422EC">
            <w:pPr>
              <w:rPr>
                <w:color w:val="000000"/>
                <w:sz w:val="20"/>
                <w:szCs w:val="20"/>
              </w:rPr>
            </w:pPr>
            <w:r w:rsidRPr="00591112">
              <w:rPr>
                <w:color w:val="000000"/>
                <w:sz w:val="20"/>
                <w:szCs w:val="20"/>
              </w:rPr>
              <w:t> </w:t>
            </w:r>
          </w:p>
        </w:tc>
      </w:tr>
      <w:tr w:rsidR="00A14DAA" w:rsidRPr="00591112" w14:paraId="07E74C2C" w14:textId="77777777">
        <w:trPr>
          <w:trHeight w:val="272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0F9" w14:textId="77777777" w:rsidR="00A14DAA" w:rsidRPr="00591112" w:rsidRDefault="00000000" w:rsidP="00A422EC">
            <w:pPr>
              <w:jc w:val="right"/>
              <w:rPr>
                <w:color w:val="000000"/>
                <w:sz w:val="20"/>
                <w:szCs w:val="20"/>
              </w:rPr>
            </w:pPr>
            <w:r w:rsidRPr="00591112">
              <w:rPr>
                <w:color w:val="000000"/>
                <w:sz w:val="20"/>
                <w:szCs w:val="20"/>
              </w:rPr>
              <w:t>7</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0FA" w14:textId="77777777" w:rsidR="00A14DAA" w:rsidRPr="00591112" w:rsidRDefault="00000000" w:rsidP="00A422EC">
            <w:pPr>
              <w:jc w:val="right"/>
              <w:rPr>
                <w:b/>
                <w:color w:val="303030"/>
                <w:sz w:val="20"/>
                <w:szCs w:val="20"/>
              </w:rPr>
            </w:pPr>
            <w:proofErr w:type="spellStart"/>
            <w:r w:rsidRPr="00591112">
              <w:rPr>
                <w:b/>
                <w:color w:val="303030"/>
                <w:sz w:val="20"/>
                <w:szCs w:val="20"/>
              </w:rPr>
              <w:t>restecg</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0FB" w14:textId="77777777" w:rsidR="00A14DAA" w:rsidRPr="00591112" w:rsidRDefault="00000000" w:rsidP="00A422EC">
            <w:pPr>
              <w:rPr>
                <w:color w:val="000000"/>
                <w:sz w:val="20"/>
                <w:szCs w:val="20"/>
              </w:rPr>
            </w:pPr>
            <w:proofErr w:type="spellStart"/>
            <w:r w:rsidRPr="00591112">
              <w:rPr>
                <w:color w:val="000000"/>
                <w:sz w:val="20"/>
                <w:szCs w:val="20"/>
              </w:rPr>
              <w:t>RestingECG</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0FC" w14:textId="77777777" w:rsidR="00A14DAA" w:rsidRPr="00591112" w:rsidRDefault="00000000" w:rsidP="00A422EC">
            <w:pPr>
              <w:rPr>
                <w:color w:val="000000"/>
                <w:sz w:val="20"/>
                <w:szCs w:val="20"/>
              </w:rPr>
            </w:pPr>
            <w:r w:rsidRPr="00591112">
              <w:rPr>
                <w:color w:val="000000"/>
                <w:sz w:val="20"/>
                <w:szCs w:val="20"/>
              </w:rPr>
              <w:t>resting electrocardiogram results</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0FD" w14:textId="77777777" w:rsidR="00A14DAA" w:rsidRPr="00591112" w:rsidRDefault="00000000" w:rsidP="00A422EC">
            <w:pPr>
              <w:rPr>
                <w:color w:val="000000"/>
                <w:sz w:val="20"/>
                <w:szCs w:val="20"/>
              </w:rPr>
            </w:pPr>
            <w:r w:rsidRPr="00591112">
              <w:rPr>
                <w:color w:val="000000"/>
                <w:sz w:val="20"/>
                <w:szCs w:val="20"/>
              </w:rPr>
              <w:t>[0: Normal;</w:t>
            </w:r>
            <w:r w:rsidRPr="00591112">
              <w:rPr>
                <w:color w:val="000000"/>
                <w:sz w:val="20"/>
                <w:szCs w:val="20"/>
              </w:rPr>
              <w:br/>
              <w:t>1: having ST-T wave abnormality (T wave inversions and/or ST elevation or depression of &gt; 0.05 mV);</w:t>
            </w:r>
            <w:r w:rsidRPr="00591112">
              <w:rPr>
                <w:color w:val="000000"/>
                <w:sz w:val="20"/>
                <w:szCs w:val="20"/>
              </w:rPr>
              <w:br/>
              <w:t>2: showing probable or definite left ventricular hypertrophy by Estes' criteria]</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0FE" w14:textId="77777777" w:rsidR="00A14DAA" w:rsidRPr="00591112" w:rsidRDefault="00000000" w:rsidP="00A422EC">
            <w:pPr>
              <w:rPr>
                <w:color w:val="000000"/>
                <w:sz w:val="20"/>
                <w:szCs w:val="20"/>
              </w:rPr>
            </w:pPr>
            <w:r w:rsidRPr="00591112">
              <w:rPr>
                <w:color w:val="000000"/>
                <w:sz w:val="20"/>
                <w:szCs w:val="20"/>
              </w:rPr>
              <w:t xml:space="preserve">The </w:t>
            </w:r>
            <w:proofErr w:type="spellStart"/>
            <w:r w:rsidRPr="00591112">
              <w:rPr>
                <w:color w:val="000000"/>
                <w:sz w:val="20"/>
                <w:szCs w:val="20"/>
              </w:rPr>
              <w:t>Romhilt</w:t>
            </w:r>
            <w:proofErr w:type="spellEnd"/>
            <w:r w:rsidRPr="00591112">
              <w:rPr>
                <w:color w:val="000000"/>
                <w:sz w:val="20"/>
                <w:szCs w:val="20"/>
              </w:rPr>
              <w:t xml:space="preserve">-Estes (RE) score assigns points for the presence of certain ECG findings, and a score of 4 is considered probable LVH, while a score of 5 or greater indicates definite LVH. Left ventricular hypertrophy (LVH) means the muscle of the heart's main pump (left ventricle) has become thick and enlarged. </w:t>
            </w:r>
          </w:p>
        </w:tc>
      </w:tr>
      <w:tr w:rsidR="00A14DAA" w:rsidRPr="00591112" w14:paraId="4F61DE51" w14:textId="77777777">
        <w:trPr>
          <w:trHeight w:val="102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0FF" w14:textId="77777777" w:rsidR="00A14DAA" w:rsidRPr="00591112" w:rsidRDefault="00000000" w:rsidP="00A422EC">
            <w:pPr>
              <w:jc w:val="right"/>
              <w:rPr>
                <w:color w:val="000000"/>
                <w:sz w:val="20"/>
                <w:szCs w:val="20"/>
              </w:rPr>
            </w:pPr>
            <w:r w:rsidRPr="00591112">
              <w:rPr>
                <w:color w:val="000000"/>
                <w:sz w:val="20"/>
                <w:szCs w:val="20"/>
              </w:rPr>
              <w:t>8</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100" w14:textId="77777777" w:rsidR="00A14DAA" w:rsidRPr="00591112" w:rsidRDefault="00000000" w:rsidP="00A422EC">
            <w:pPr>
              <w:jc w:val="right"/>
              <w:rPr>
                <w:b/>
                <w:color w:val="303030"/>
                <w:sz w:val="20"/>
                <w:szCs w:val="20"/>
              </w:rPr>
            </w:pPr>
            <w:proofErr w:type="spellStart"/>
            <w:r w:rsidRPr="00591112">
              <w:rPr>
                <w:b/>
                <w:color w:val="303030"/>
                <w:sz w:val="20"/>
                <w:szCs w:val="20"/>
              </w:rPr>
              <w:t>thalach</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101" w14:textId="77777777" w:rsidR="00A14DAA" w:rsidRPr="00591112" w:rsidRDefault="00000000" w:rsidP="00A422EC">
            <w:pPr>
              <w:rPr>
                <w:color w:val="000000"/>
                <w:sz w:val="20"/>
                <w:szCs w:val="20"/>
              </w:rPr>
            </w:pPr>
            <w:proofErr w:type="spellStart"/>
            <w:r w:rsidRPr="00591112">
              <w:rPr>
                <w:color w:val="000000"/>
                <w:sz w:val="20"/>
                <w:szCs w:val="20"/>
              </w:rPr>
              <w:t>MaxHR</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102" w14:textId="77777777" w:rsidR="00A14DAA" w:rsidRPr="00591112" w:rsidRDefault="00000000" w:rsidP="00A422EC">
            <w:pPr>
              <w:rPr>
                <w:color w:val="000000"/>
                <w:sz w:val="20"/>
                <w:szCs w:val="20"/>
              </w:rPr>
            </w:pPr>
            <w:r w:rsidRPr="00591112">
              <w:rPr>
                <w:color w:val="000000"/>
                <w:sz w:val="20"/>
                <w:szCs w:val="20"/>
              </w:rPr>
              <w:t>maximum heart rate achieved during Stress Test</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103" w14:textId="77777777" w:rsidR="00A14DAA" w:rsidRPr="00591112" w:rsidRDefault="00000000" w:rsidP="00A422EC">
            <w:pPr>
              <w:rPr>
                <w:color w:val="000000"/>
                <w:sz w:val="20"/>
                <w:szCs w:val="20"/>
              </w:rPr>
            </w:pPr>
            <w:r w:rsidRPr="00591112">
              <w:rPr>
                <w:color w:val="000000"/>
                <w:sz w:val="20"/>
                <w:szCs w:val="20"/>
              </w:rPr>
              <w:t>[Numeric value between 60 and 202]</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104" w14:textId="77777777" w:rsidR="00A14DAA" w:rsidRPr="00591112" w:rsidRDefault="00000000" w:rsidP="00A422EC">
            <w:pPr>
              <w:rPr>
                <w:color w:val="000000"/>
                <w:sz w:val="20"/>
                <w:szCs w:val="20"/>
              </w:rPr>
            </w:pPr>
            <w:r w:rsidRPr="00591112">
              <w:rPr>
                <w:color w:val="000000"/>
                <w:sz w:val="20"/>
                <w:szCs w:val="20"/>
              </w:rPr>
              <w:t> </w:t>
            </w:r>
          </w:p>
        </w:tc>
      </w:tr>
      <w:tr w:rsidR="00A14DAA" w:rsidRPr="00591112" w14:paraId="789ABB50" w14:textId="77777777">
        <w:trPr>
          <w:trHeight w:val="68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105" w14:textId="77777777" w:rsidR="00A14DAA" w:rsidRPr="00591112" w:rsidRDefault="00000000" w:rsidP="00A422EC">
            <w:pPr>
              <w:jc w:val="right"/>
              <w:rPr>
                <w:color w:val="000000"/>
                <w:sz w:val="20"/>
                <w:szCs w:val="20"/>
              </w:rPr>
            </w:pPr>
            <w:r w:rsidRPr="00591112">
              <w:rPr>
                <w:color w:val="000000"/>
                <w:sz w:val="20"/>
                <w:szCs w:val="20"/>
              </w:rPr>
              <w:t>9</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106" w14:textId="77777777" w:rsidR="00A14DAA" w:rsidRPr="00591112" w:rsidRDefault="00000000" w:rsidP="00A422EC">
            <w:pPr>
              <w:jc w:val="right"/>
              <w:rPr>
                <w:b/>
                <w:color w:val="303030"/>
                <w:sz w:val="20"/>
                <w:szCs w:val="20"/>
              </w:rPr>
            </w:pPr>
            <w:proofErr w:type="spellStart"/>
            <w:r w:rsidRPr="00591112">
              <w:rPr>
                <w:b/>
                <w:color w:val="303030"/>
                <w:sz w:val="20"/>
                <w:szCs w:val="20"/>
              </w:rPr>
              <w:t>exang</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107" w14:textId="77777777" w:rsidR="00A14DAA" w:rsidRPr="00591112" w:rsidRDefault="00000000" w:rsidP="00A422EC">
            <w:pPr>
              <w:rPr>
                <w:color w:val="000000"/>
                <w:sz w:val="20"/>
                <w:szCs w:val="20"/>
              </w:rPr>
            </w:pPr>
            <w:proofErr w:type="spellStart"/>
            <w:r w:rsidRPr="00591112">
              <w:rPr>
                <w:color w:val="000000"/>
                <w:sz w:val="20"/>
                <w:szCs w:val="20"/>
              </w:rPr>
              <w:t>ExerciseAngina</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108" w14:textId="77777777" w:rsidR="00A14DAA" w:rsidRPr="00591112" w:rsidRDefault="00000000" w:rsidP="00A422EC">
            <w:pPr>
              <w:rPr>
                <w:color w:val="000000"/>
                <w:sz w:val="20"/>
                <w:szCs w:val="20"/>
              </w:rPr>
            </w:pPr>
            <w:r w:rsidRPr="00591112">
              <w:rPr>
                <w:color w:val="000000"/>
                <w:sz w:val="20"/>
                <w:szCs w:val="20"/>
              </w:rPr>
              <w:t>exercise-induced chest pain</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109" w14:textId="77777777" w:rsidR="00A14DAA" w:rsidRPr="00591112" w:rsidRDefault="00000000" w:rsidP="00A422EC">
            <w:pPr>
              <w:rPr>
                <w:color w:val="000000"/>
                <w:sz w:val="20"/>
                <w:szCs w:val="20"/>
              </w:rPr>
            </w:pPr>
            <w:r w:rsidRPr="00591112">
              <w:rPr>
                <w:color w:val="000000"/>
                <w:sz w:val="20"/>
                <w:szCs w:val="20"/>
              </w:rPr>
              <w:t>[1: Yes, 0: No]</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10A" w14:textId="77777777" w:rsidR="00A14DAA" w:rsidRPr="00591112" w:rsidRDefault="00000000" w:rsidP="00A422EC">
            <w:pPr>
              <w:rPr>
                <w:color w:val="000000"/>
                <w:sz w:val="20"/>
                <w:szCs w:val="20"/>
              </w:rPr>
            </w:pPr>
            <w:r w:rsidRPr="00591112">
              <w:rPr>
                <w:color w:val="000000"/>
                <w:sz w:val="20"/>
                <w:szCs w:val="20"/>
              </w:rPr>
              <w:t> </w:t>
            </w:r>
          </w:p>
        </w:tc>
      </w:tr>
      <w:tr w:rsidR="00A14DAA" w:rsidRPr="00591112" w14:paraId="6310EFDC" w14:textId="77777777">
        <w:trPr>
          <w:trHeight w:val="136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10B" w14:textId="77777777" w:rsidR="00A14DAA" w:rsidRPr="00591112" w:rsidRDefault="00000000" w:rsidP="00A422EC">
            <w:pPr>
              <w:jc w:val="right"/>
              <w:rPr>
                <w:color w:val="000000"/>
                <w:sz w:val="20"/>
                <w:szCs w:val="20"/>
              </w:rPr>
            </w:pPr>
            <w:r w:rsidRPr="00591112">
              <w:rPr>
                <w:color w:val="000000"/>
                <w:sz w:val="20"/>
                <w:szCs w:val="20"/>
              </w:rPr>
              <w:t>10</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10C" w14:textId="77777777" w:rsidR="00A14DAA" w:rsidRPr="00591112" w:rsidRDefault="00000000" w:rsidP="00A422EC">
            <w:pPr>
              <w:jc w:val="right"/>
              <w:rPr>
                <w:b/>
                <w:color w:val="303030"/>
                <w:sz w:val="20"/>
                <w:szCs w:val="20"/>
              </w:rPr>
            </w:pPr>
            <w:proofErr w:type="spellStart"/>
            <w:r w:rsidRPr="00591112">
              <w:rPr>
                <w:b/>
                <w:color w:val="303030"/>
                <w:sz w:val="20"/>
                <w:szCs w:val="20"/>
              </w:rPr>
              <w:t>oldpeak</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10D" w14:textId="77777777" w:rsidR="00A14DAA" w:rsidRPr="00591112" w:rsidRDefault="00000000" w:rsidP="00A422EC">
            <w:pPr>
              <w:rPr>
                <w:color w:val="000000"/>
                <w:sz w:val="20"/>
                <w:szCs w:val="20"/>
              </w:rPr>
            </w:pPr>
            <w:proofErr w:type="spellStart"/>
            <w:r w:rsidRPr="00591112">
              <w:rPr>
                <w:color w:val="000000"/>
                <w:sz w:val="20"/>
                <w:szCs w:val="20"/>
              </w:rPr>
              <w:t>Oldpeak</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10E" w14:textId="77777777" w:rsidR="00A14DAA" w:rsidRPr="00591112" w:rsidRDefault="00000000" w:rsidP="00A422EC">
            <w:pPr>
              <w:rPr>
                <w:color w:val="000000"/>
                <w:sz w:val="20"/>
                <w:szCs w:val="20"/>
              </w:rPr>
            </w:pPr>
            <w:proofErr w:type="spellStart"/>
            <w:r w:rsidRPr="00591112">
              <w:rPr>
                <w:color w:val="000000"/>
                <w:sz w:val="20"/>
                <w:szCs w:val="20"/>
              </w:rPr>
              <w:t>oldpeak</w:t>
            </w:r>
            <w:proofErr w:type="spellEnd"/>
            <w:r w:rsidRPr="00591112">
              <w:rPr>
                <w:color w:val="000000"/>
                <w:sz w:val="20"/>
                <w:szCs w:val="20"/>
              </w:rPr>
              <w:t xml:space="preserve"> = ST depression induced by exercise relative to rest</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10F" w14:textId="77777777" w:rsidR="00A14DAA" w:rsidRPr="00591112" w:rsidRDefault="00000000" w:rsidP="00A422EC">
            <w:pPr>
              <w:rPr>
                <w:color w:val="000000"/>
                <w:sz w:val="20"/>
                <w:szCs w:val="20"/>
              </w:rPr>
            </w:pPr>
            <w:r w:rsidRPr="00591112">
              <w:rPr>
                <w:color w:val="000000"/>
                <w:sz w:val="20"/>
                <w:szCs w:val="20"/>
              </w:rPr>
              <w:t>[Numeric value measured in depression]</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110" w14:textId="77777777" w:rsidR="00A14DAA" w:rsidRPr="00591112" w:rsidRDefault="00000000" w:rsidP="00A422EC">
            <w:pPr>
              <w:rPr>
                <w:color w:val="303030"/>
                <w:sz w:val="20"/>
                <w:szCs w:val="20"/>
              </w:rPr>
            </w:pPr>
            <w:r w:rsidRPr="00591112">
              <w:rPr>
                <w:color w:val="303030"/>
                <w:sz w:val="20"/>
                <w:szCs w:val="20"/>
              </w:rPr>
              <w:t>ST depression induced by exercise relative to rest</w:t>
            </w:r>
          </w:p>
        </w:tc>
      </w:tr>
      <w:tr w:rsidR="00A14DAA" w:rsidRPr="00591112" w14:paraId="1BCEB83F" w14:textId="77777777">
        <w:trPr>
          <w:trHeight w:val="102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111" w14:textId="77777777" w:rsidR="00A14DAA" w:rsidRPr="00591112" w:rsidRDefault="00000000" w:rsidP="00A422EC">
            <w:pPr>
              <w:jc w:val="right"/>
              <w:rPr>
                <w:color w:val="000000"/>
                <w:sz w:val="20"/>
                <w:szCs w:val="20"/>
              </w:rPr>
            </w:pPr>
            <w:r w:rsidRPr="00591112">
              <w:rPr>
                <w:color w:val="000000"/>
                <w:sz w:val="20"/>
                <w:szCs w:val="20"/>
              </w:rPr>
              <w:lastRenderedPageBreak/>
              <w:t>11</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112" w14:textId="77777777" w:rsidR="00A14DAA" w:rsidRPr="00591112" w:rsidRDefault="00000000" w:rsidP="00A422EC">
            <w:pPr>
              <w:jc w:val="right"/>
              <w:rPr>
                <w:b/>
                <w:color w:val="303030"/>
                <w:sz w:val="20"/>
                <w:szCs w:val="20"/>
              </w:rPr>
            </w:pPr>
            <w:r w:rsidRPr="00591112">
              <w:rPr>
                <w:b/>
                <w:color w:val="303030"/>
                <w:sz w:val="20"/>
                <w:szCs w:val="20"/>
              </w:rPr>
              <w:t>slope</w:t>
            </w:r>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113" w14:textId="77777777" w:rsidR="00A14DAA" w:rsidRPr="00591112" w:rsidRDefault="00000000" w:rsidP="00A422EC">
            <w:pPr>
              <w:rPr>
                <w:color w:val="000000"/>
                <w:sz w:val="20"/>
                <w:szCs w:val="20"/>
              </w:rPr>
            </w:pPr>
            <w:proofErr w:type="spellStart"/>
            <w:r w:rsidRPr="00591112">
              <w:rPr>
                <w:color w:val="000000"/>
                <w:sz w:val="20"/>
                <w:szCs w:val="20"/>
              </w:rPr>
              <w:t>ST_Slope</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114" w14:textId="77777777" w:rsidR="00A14DAA" w:rsidRPr="00591112" w:rsidRDefault="00000000" w:rsidP="00A422EC">
            <w:pPr>
              <w:rPr>
                <w:color w:val="000000"/>
                <w:sz w:val="20"/>
                <w:szCs w:val="20"/>
              </w:rPr>
            </w:pPr>
            <w:r w:rsidRPr="00591112">
              <w:rPr>
                <w:color w:val="000000"/>
                <w:sz w:val="20"/>
                <w:szCs w:val="20"/>
              </w:rPr>
              <w:t>the slope of the peak exercise ST segment</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115" w14:textId="77777777" w:rsidR="00A14DAA" w:rsidRPr="00591112" w:rsidRDefault="00000000" w:rsidP="00A422EC">
            <w:pPr>
              <w:rPr>
                <w:color w:val="000000"/>
                <w:sz w:val="20"/>
                <w:szCs w:val="20"/>
              </w:rPr>
            </w:pPr>
            <w:r w:rsidRPr="00591112">
              <w:rPr>
                <w:color w:val="000000"/>
                <w:sz w:val="20"/>
                <w:szCs w:val="20"/>
              </w:rPr>
              <w:t>[Up: upsloping;</w:t>
            </w:r>
            <w:r w:rsidRPr="00591112">
              <w:rPr>
                <w:color w:val="000000"/>
                <w:sz w:val="20"/>
                <w:szCs w:val="20"/>
              </w:rPr>
              <w:br/>
              <w:t>Flat: flat;</w:t>
            </w:r>
            <w:r w:rsidRPr="00591112">
              <w:rPr>
                <w:color w:val="000000"/>
                <w:sz w:val="20"/>
                <w:szCs w:val="20"/>
              </w:rPr>
              <w:br/>
              <w:t xml:space="preserve">Down: </w:t>
            </w:r>
            <w:proofErr w:type="spellStart"/>
            <w:r w:rsidRPr="00591112">
              <w:rPr>
                <w:color w:val="000000"/>
                <w:sz w:val="20"/>
                <w:szCs w:val="20"/>
              </w:rPr>
              <w:t>downsloping</w:t>
            </w:r>
            <w:proofErr w:type="spellEnd"/>
            <w:r w:rsidRPr="00591112">
              <w:rPr>
                <w:color w:val="000000"/>
                <w:sz w:val="20"/>
                <w:szCs w:val="20"/>
              </w:rPr>
              <w:t>]</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116" w14:textId="77777777" w:rsidR="00A14DAA" w:rsidRPr="00591112" w:rsidRDefault="00000000" w:rsidP="00A422EC">
            <w:pPr>
              <w:rPr>
                <w:color w:val="000000"/>
                <w:sz w:val="20"/>
                <w:szCs w:val="20"/>
              </w:rPr>
            </w:pPr>
            <w:r w:rsidRPr="00591112">
              <w:rPr>
                <w:color w:val="000000"/>
                <w:sz w:val="20"/>
                <w:szCs w:val="20"/>
              </w:rPr>
              <w:t> </w:t>
            </w:r>
          </w:p>
        </w:tc>
      </w:tr>
      <w:tr w:rsidR="00A14DAA" w:rsidRPr="00591112" w14:paraId="647EFCE3" w14:textId="77777777">
        <w:trPr>
          <w:trHeight w:val="102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117" w14:textId="77777777" w:rsidR="00A14DAA" w:rsidRPr="00591112" w:rsidRDefault="00000000" w:rsidP="00A422EC">
            <w:pPr>
              <w:jc w:val="right"/>
              <w:rPr>
                <w:color w:val="000000"/>
                <w:sz w:val="20"/>
                <w:szCs w:val="20"/>
              </w:rPr>
            </w:pPr>
            <w:r w:rsidRPr="00591112">
              <w:rPr>
                <w:color w:val="000000"/>
                <w:sz w:val="20"/>
                <w:szCs w:val="20"/>
              </w:rPr>
              <w:t>12</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118" w14:textId="77777777" w:rsidR="00A14DAA" w:rsidRPr="00591112" w:rsidRDefault="00000000" w:rsidP="00A422EC">
            <w:pPr>
              <w:jc w:val="right"/>
              <w:rPr>
                <w:b/>
                <w:color w:val="303030"/>
                <w:sz w:val="20"/>
                <w:szCs w:val="20"/>
              </w:rPr>
            </w:pPr>
            <w:r w:rsidRPr="00591112">
              <w:rPr>
                <w:b/>
                <w:color w:val="303030"/>
                <w:sz w:val="20"/>
                <w:szCs w:val="20"/>
              </w:rPr>
              <w:t>ca</w:t>
            </w:r>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119" w14:textId="77777777" w:rsidR="00A14DAA" w:rsidRPr="00591112" w:rsidRDefault="00000000" w:rsidP="00A422EC">
            <w:pPr>
              <w:rPr>
                <w:color w:val="000000"/>
                <w:sz w:val="20"/>
                <w:szCs w:val="20"/>
              </w:rPr>
            </w:pPr>
            <w:proofErr w:type="spellStart"/>
            <w:r w:rsidRPr="00591112">
              <w:rPr>
                <w:color w:val="000000"/>
                <w:sz w:val="20"/>
                <w:szCs w:val="20"/>
              </w:rPr>
              <w:t>NumVessels</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11A" w14:textId="77777777" w:rsidR="00A14DAA" w:rsidRPr="00591112" w:rsidRDefault="00000000" w:rsidP="00A422EC">
            <w:pPr>
              <w:rPr>
                <w:color w:val="000000"/>
                <w:sz w:val="20"/>
                <w:szCs w:val="20"/>
              </w:rPr>
            </w:pPr>
            <w:r w:rsidRPr="00591112">
              <w:rPr>
                <w:color w:val="000000"/>
                <w:sz w:val="20"/>
                <w:szCs w:val="20"/>
              </w:rPr>
              <w:t>Number of major vessels colored by Fluoroscopy</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11B" w14:textId="77777777" w:rsidR="00A14DAA" w:rsidRPr="00591112" w:rsidRDefault="00000000" w:rsidP="00A422EC">
            <w:pPr>
              <w:rPr>
                <w:color w:val="000000"/>
                <w:sz w:val="20"/>
                <w:szCs w:val="20"/>
              </w:rPr>
            </w:pPr>
            <w:r w:rsidRPr="00591112">
              <w:rPr>
                <w:color w:val="000000"/>
                <w:sz w:val="20"/>
                <w:szCs w:val="20"/>
              </w:rPr>
              <w:t>[0-3]</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11C" w14:textId="77777777" w:rsidR="00A14DAA" w:rsidRPr="00591112" w:rsidRDefault="00000000" w:rsidP="00A422EC">
            <w:pPr>
              <w:rPr>
                <w:color w:val="000000"/>
                <w:sz w:val="20"/>
                <w:szCs w:val="20"/>
              </w:rPr>
            </w:pPr>
            <w:r w:rsidRPr="00591112">
              <w:rPr>
                <w:color w:val="000000"/>
                <w:sz w:val="20"/>
                <w:szCs w:val="20"/>
              </w:rPr>
              <w:t>Use continuous X-rays and contrast dyes to visualize how blood flows (or does not flow) through vessels</w:t>
            </w:r>
          </w:p>
        </w:tc>
      </w:tr>
      <w:tr w:rsidR="00A14DAA" w:rsidRPr="00591112" w14:paraId="76B86C8C" w14:textId="77777777">
        <w:trPr>
          <w:trHeight w:val="68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11D" w14:textId="77777777" w:rsidR="00A14DAA" w:rsidRPr="00591112" w:rsidRDefault="00000000" w:rsidP="00A422EC">
            <w:pPr>
              <w:jc w:val="right"/>
              <w:rPr>
                <w:color w:val="000000"/>
                <w:sz w:val="20"/>
                <w:szCs w:val="20"/>
              </w:rPr>
            </w:pPr>
            <w:r w:rsidRPr="00591112">
              <w:rPr>
                <w:color w:val="000000"/>
                <w:sz w:val="20"/>
                <w:szCs w:val="20"/>
              </w:rPr>
              <w:t>13</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11E" w14:textId="77777777" w:rsidR="00A14DAA" w:rsidRPr="00591112" w:rsidRDefault="00000000" w:rsidP="00A422EC">
            <w:pPr>
              <w:jc w:val="right"/>
              <w:rPr>
                <w:b/>
                <w:color w:val="303030"/>
                <w:sz w:val="20"/>
                <w:szCs w:val="20"/>
              </w:rPr>
            </w:pPr>
            <w:proofErr w:type="spellStart"/>
            <w:r w:rsidRPr="00591112">
              <w:rPr>
                <w:b/>
                <w:color w:val="303030"/>
                <w:sz w:val="20"/>
                <w:szCs w:val="20"/>
              </w:rPr>
              <w:t>thal</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11F" w14:textId="77777777" w:rsidR="00A14DAA" w:rsidRPr="00591112" w:rsidRDefault="00000000" w:rsidP="00A422EC">
            <w:pPr>
              <w:rPr>
                <w:color w:val="000000"/>
                <w:sz w:val="20"/>
                <w:szCs w:val="20"/>
              </w:rPr>
            </w:pPr>
            <w:r w:rsidRPr="00591112">
              <w:rPr>
                <w:color w:val="000000"/>
                <w:sz w:val="20"/>
                <w:szCs w:val="20"/>
              </w:rPr>
              <w:t>Congenital</w:t>
            </w:r>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120" w14:textId="77777777" w:rsidR="00A14DAA" w:rsidRPr="00591112" w:rsidRDefault="00000000" w:rsidP="00A422EC">
            <w:pPr>
              <w:rPr>
                <w:color w:val="000000"/>
                <w:sz w:val="20"/>
                <w:szCs w:val="20"/>
              </w:rPr>
            </w:pPr>
            <w:r w:rsidRPr="00591112">
              <w:rPr>
                <w:color w:val="000000"/>
                <w:sz w:val="20"/>
                <w:szCs w:val="20"/>
              </w:rPr>
              <w:t>Normal or abnormal heart</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121" w14:textId="77777777" w:rsidR="00A14DAA" w:rsidRPr="00591112" w:rsidRDefault="00000000" w:rsidP="00A422EC">
            <w:pPr>
              <w:rPr>
                <w:color w:val="000000"/>
                <w:sz w:val="20"/>
                <w:szCs w:val="20"/>
              </w:rPr>
            </w:pPr>
            <w:r w:rsidRPr="00591112">
              <w:rPr>
                <w:color w:val="000000"/>
                <w:sz w:val="20"/>
                <w:szCs w:val="20"/>
              </w:rPr>
              <w:t xml:space="preserve">3 = normal; 5 = fixed defect; 7 = </w:t>
            </w:r>
            <w:r w:rsidRPr="00591112">
              <w:rPr>
                <w:sz w:val="20"/>
                <w:szCs w:val="20"/>
              </w:rPr>
              <w:t>reversible</w:t>
            </w:r>
            <w:r w:rsidRPr="00591112">
              <w:rPr>
                <w:color w:val="000000"/>
                <w:sz w:val="20"/>
                <w:szCs w:val="20"/>
              </w:rPr>
              <w:t xml:space="preserve"> defect</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122" w14:textId="77777777" w:rsidR="00A14DAA" w:rsidRPr="00591112" w:rsidRDefault="00000000" w:rsidP="00A422EC">
            <w:pPr>
              <w:rPr>
                <w:color w:val="000000"/>
                <w:sz w:val="20"/>
                <w:szCs w:val="20"/>
              </w:rPr>
            </w:pPr>
            <w:r w:rsidRPr="00591112">
              <w:rPr>
                <w:color w:val="000000"/>
                <w:sz w:val="20"/>
                <w:szCs w:val="20"/>
              </w:rPr>
              <w:t> </w:t>
            </w:r>
          </w:p>
        </w:tc>
      </w:tr>
      <w:tr w:rsidR="00A14DAA" w:rsidRPr="00591112" w14:paraId="1C294021" w14:textId="77777777">
        <w:trPr>
          <w:trHeight w:val="102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123" w14:textId="77777777" w:rsidR="00A14DAA" w:rsidRPr="00591112" w:rsidRDefault="00000000" w:rsidP="00A422EC">
            <w:pPr>
              <w:jc w:val="right"/>
              <w:rPr>
                <w:color w:val="000000"/>
                <w:sz w:val="20"/>
                <w:szCs w:val="20"/>
              </w:rPr>
            </w:pPr>
            <w:r w:rsidRPr="00591112">
              <w:rPr>
                <w:color w:val="000000"/>
                <w:sz w:val="20"/>
                <w:szCs w:val="20"/>
              </w:rPr>
              <w:t>14</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124" w14:textId="77777777" w:rsidR="00A14DAA" w:rsidRPr="00591112" w:rsidRDefault="00000000" w:rsidP="00A422EC">
            <w:pPr>
              <w:jc w:val="right"/>
              <w:rPr>
                <w:b/>
                <w:color w:val="303030"/>
                <w:sz w:val="20"/>
                <w:szCs w:val="20"/>
              </w:rPr>
            </w:pPr>
            <w:r w:rsidRPr="00591112">
              <w:rPr>
                <w:b/>
                <w:color w:val="303030"/>
                <w:sz w:val="20"/>
                <w:szCs w:val="20"/>
              </w:rPr>
              <w:t>num</w:t>
            </w:r>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125" w14:textId="77777777" w:rsidR="00A14DAA" w:rsidRPr="00591112" w:rsidRDefault="00000000" w:rsidP="00A422EC">
            <w:pPr>
              <w:rPr>
                <w:color w:val="000000"/>
                <w:sz w:val="20"/>
                <w:szCs w:val="20"/>
              </w:rPr>
            </w:pPr>
            <w:proofErr w:type="spellStart"/>
            <w:r w:rsidRPr="00591112">
              <w:rPr>
                <w:color w:val="000000"/>
                <w:sz w:val="20"/>
                <w:szCs w:val="20"/>
              </w:rPr>
              <w:t>HeartDisease</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126" w14:textId="66DFCB4E" w:rsidR="00A14DAA" w:rsidRPr="00591112" w:rsidRDefault="00FC7C3B" w:rsidP="00A422EC">
            <w:pPr>
              <w:rPr>
                <w:color w:val="000000"/>
                <w:sz w:val="20"/>
                <w:szCs w:val="20"/>
              </w:rPr>
            </w:pPr>
            <w:r>
              <w:rPr>
                <w:color w:val="000000"/>
                <w:sz w:val="20"/>
                <w:szCs w:val="20"/>
              </w:rPr>
              <w:t xml:space="preserve">Target outcome </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127" w14:textId="77777777" w:rsidR="00A14DAA" w:rsidRPr="00591112" w:rsidRDefault="00000000" w:rsidP="00A422EC">
            <w:pPr>
              <w:rPr>
                <w:color w:val="000000"/>
                <w:sz w:val="20"/>
                <w:szCs w:val="20"/>
              </w:rPr>
            </w:pPr>
            <w:r w:rsidRPr="00591112">
              <w:rPr>
                <w:color w:val="000000"/>
                <w:sz w:val="20"/>
                <w:szCs w:val="20"/>
              </w:rPr>
              <w:t>[1: heart disease, 0: Normal]</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128" w14:textId="77777777" w:rsidR="00A14DAA" w:rsidRPr="00591112" w:rsidRDefault="00000000" w:rsidP="00A422EC">
            <w:pPr>
              <w:rPr>
                <w:color w:val="000000"/>
                <w:sz w:val="20"/>
                <w:szCs w:val="20"/>
              </w:rPr>
            </w:pPr>
            <w:r w:rsidRPr="00591112">
              <w:rPr>
                <w:color w:val="000000"/>
                <w:sz w:val="20"/>
                <w:szCs w:val="20"/>
              </w:rPr>
              <w:t>Value 0: &lt; 50% diameter narrowing;</w:t>
            </w:r>
            <w:r w:rsidRPr="00591112">
              <w:rPr>
                <w:color w:val="000000"/>
                <w:sz w:val="20"/>
                <w:szCs w:val="20"/>
              </w:rPr>
              <w:br/>
              <w:t>Value 1: &gt; 50% diameter narrowing (stenosis)</w:t>
            </w:r>
          </w:p>
        </w:tc>
      </w:tr>
    </w:tbl>
    <w:p w14:paraId="00000129" w14:textId="77777777" w:rsidR="00A14DAA" w:rsidRPr="00591112" w:rsidRDefault="00A14DAA" w:rsidP="00A422EC">
      <w:pPr>
        <w:spacing w:line="480" w:lineRule="auto"/>
      </w:pPr>
    </w:p>
    <w:p w14:paraId="0000012A" w14:textId="77777777" w:rsidR="00A14DAA" w:rsidRPr="00591112" w:rsidRDefault="00A14DAA" w:rsidP="00A422EC">
      <w:pPr>
        <w:spacing w:line="480" w:lineRule="auto"/>
      </w:pPr>
    </w:p>
    <w:p w14:paraId="0000012B" w14:textId="3635ED22" w:rsidR="00A14DAA" w:rsidRDefault="00A14DAA" w:rsidP="00A422EC">
      <w:pPr>
        <w:spacing w:line="480" w:lineRule="auto"/>
      </w:pPr>
    </w:p>
    <w:p w14:paraId="11F55FD1" w14:textId="657DFE17" w:rsidR="00613A48" w:rsidRDefault="00613A48" w:rsidP="00A422EC">
      <w:pPr>
        <w:spacing w:line="480" w:lineRule="auto"/>
      </w:pPr>
      <w:r>
        <w:t xml:space="preserve"> </w:t>
      </w:r>
    </w:p>
    <w:p w14:paraId="2D89A321" w14:textId="77777777" w:rsidR="00613A48" w:rsidRDefault="00613A48" w:rsidP="00A422EC">
      <w:pPr>
        <w:spacing w:line="480" w:lineRule="auto"/>
      </w:pPr>
      <w:r>
        <w:br w:type="page"/>
      </w:r>
    </w:p>
    <w:p w14:paraId="0AB539FB" w14:textId="74B413EA" w:rsidR="00613A48" w:rsidRPr="00F87EA8" w:rsidRDefault="00613A48" w:rsidP="00A422EC">
      <w:pPr>
        <w:spacing w:line="480" w:lineRule="auto"/>
        <w:rPr>
          <w:i/>
          <w:iCs/>
        </w:rPr>
      </w:pPr>
      <w:r w:rsidRPr="00F87EA8">
        <w:rPr>
          <w:i/>
          <w:iCs/>
        </w:rPr>
        <w:lastRenderedPageBreak/>
        <w:t>Figure 4: Cleveland</w:t>
      </w:r>
      <w:r w:rsidR="00135B40" w:rsidRPr="00F87EA8">
        <w:rPr>
          <w:i/>
          <w:iCs/>
        </w:rPr>
        <w:t xml:space="preserve"> Features</w:t>
      </w:r>
      <w:r w:rsidRPr="00F87EA8">
        <w:rPr>
          <w:i/>
          <w:iCs/>
        </w:rPr>
        <w:t xml:space="preserve"> Numeric Distribution (n = 30</w:t>
      </w:r>
      <w:r w:rsidR="00627EFE" w:rsidRPr="00F87EA8">
        <w:rPr>
          <w:i/>
          <w:iCs/>
        </w:rPr>
        <w:t>3</w:t>
      </w:r>
      <w:r w:rsidRPr="00F87EA8">
        <w:rPr>
          <w:i/>
          <w:iCs/>
        </w:rPr>
        <w:t>)</w:t>
      </w:r>
      <w:r w:rsidR="00D03B84" w:rsidRPr="00F87EA8">
        <w:rPr>
          <w:i/>
          <w:iCs/>
        </w:rPr>
        <w:t>.</w:t>
      </w:r>
    </w:p>
    <w:p w14:paraId="0000012C" w14:textId="4536E3AF" w:rsidR="00A14DAA" w:rsidRPr="00591112" w:rsidRDefault="009302AA" w:rsidP="00A422EC">
      <w:pPr>
        <w:spacing w:line="480" w:lineRule="auto"/>
      </w:pPr>
      <w:r>
        <w:rPr>
          <w:noProof/>
        </w:rPr>
        <w:drawing>
          <wp:anchor distT="0" distB="0" distL="114300" distR="114300" simplePos="0" relativeHeight="251685888" behindDoc="0" locked="0" layoutInCell="1" allowOverlap="1" wp14:anchorId="65C98385" wp14:editId="212DF08D">
            <wp:simplePos x="0" y="0"/>
            <wp:positionH relativeFrom="column">
              <wp:posOffset>0</wp:posOffset>
            </wp:positionH>
            <wp:positionV relativeFrom="paragraph">
              <wp:posOffset>348615</wp:posOffset>
            </wp:positionV>
            <wp:extent cx="5943600" cy="5950585"/>
            <wp:effectExtent l="0" t="0" r="0" b="5715"/>
            <wp:wrapSquare wrapText="bothSides"/>
            <wp:docPr id="2040810998" name="Picture 16" descr="A group of graphs showing different levels of blood pres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10998" name="Picture 16" descr="A group of graphs showing different levels of blood pressur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5950585"/>
                    </a:xfrm>
                    <a:prstGeom prst="rect">
                      <a:avLst/>
                    </a:prstGeom>
                  </pic:spPr>
                </pic:pic>
              </a:graphicData>
            </a:graphic>
          </wp:anchor>
        </w:drawing>
      </w:r>
    </w:p>
    <w:p w14:paraId="0000012D" w14:textId="0B7EF77B" w:rsidR="00A14DAA" w:rsidRPr="00DA15CA" w:rsidRDefault="00517CB1" w:rsidP="00A422EC">
      <w:pPr>
        <w:spacing w:line="480" w:lineRule="auto"/>
        <w:rPr>
          <w:noProof/>
        </w:rPr>
      </w:pPr>
      <w:r w:rsidRPr="00DA15CA">
        <w:rPr>
          <w:i/>
          <w:iCs/>
          <w:noProof/>
        </w:rPr>
        <w:lastRenderedPageBreak/>
        <w:drawing>
          <wp:anchor distT="0" distB="0" distL="114300" distR="114300" simplePos="0" relativeHeight="251672576" behindDoc="0" locked="0" layoutInCell="1" hidden="0" allowOverlap="1" wp14:anchorId="01A5FC9E" wp14:editId="277FFC4E">
            <wp:simplePos x="0" y="0"/>
            <wp:positionH relativeFrom="column">
              <wp:posOffset>-170815</wp:posOffset>
            </wp:positionH>
            <wp:positionV relativeFrom="paragraph">
              <wp:posOffset>801355</wp:posOffset>
            </wp:positionV>
            <wp:extent cx="5943600" cy="6993890"/>
            <wp:effectExtent l="0" t="0" r="0" b="0"/>
            <wp:wrapSquare wrapText="bothSides" distT="0" distB="0" distL="114300" distR="114300"/>
            <wp:docPr id="1823325361" name="image4.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graph&#10;&#10;Description automatically generated"/>
                    <pic:cNvPicPr preferRelativeResize="0"/>
                  </pic:nvPicPr>
                  <pic:blipFill>
                    <a:blip r:embed="rId14"/>
                    <a:srcRect/>
                    <a:stretch>
                      <a:fillRect/>
                    </a:stretch>
                  </pic:blipFill>
                  <pic:spPr>
                    <a:xfrm>
                      <a:off x="0" y="0"/>
                      <a:ext cx="5943600" cy="6993890"/>
                    </a:xfrm>
                    <a:prstGeom prst="rect">
                      <a:avLst/>
                    </a:prstGeom>
                    <a:ln/>
                  </pic:spPr>
                </pic:pic>
              </a:graphicData>
            </a:graphic>
          </wp:anchor>
        </w:drawing>
      </w:r>
      <w:r w:rsidRPr="00DA15CA">
        <w:rPr>
          <w:i/>
          <w:iCs/>
        </w:rPr>
        <w:t xml:space="preserve">Figure 5: Cleveland </w:t>
      </w:r>
      <w:r w:rsidR="003D05F2" w:rsidRPr="00DA15CA">
        <w:rPr>
          <w:i/>
          <w:iCs/>
        </w:rPr>
        <w:t xml:space="preserve">Features </w:t>
      </w:r>
      <w:r w:rsidRPr="00DA15CA">
        <w:rPr>
          <w:i/>
          <w:iCs/>
        </w:rPr>
        <w:t>Categorical Distribution (n = 303)</w:t>
      </w:r>
      <w:r w:rsidR="00DA15CA">
        <w:rPr>
          <w:i/>
          <w:iCs/>
        </w:rPr>
        <w:t>.</w:t>
      </w:r>
      <w:r w:rsidR="00000000" w:rsidRPr="00DA15CA">
        <w:rPr>
          <w:noProof/>
        </w:rPr>
        <w:br w:type="page"/>
      </w:r>
    </w:p>
    <w:p w14:paraId="664D84B0" w14:textId="42893582" w:rsidR="00FE1B3E" w:rsidRPr="00090A8B" w:rsidRDefault="000D56C3" w:rsidP="00A422EC">
      <w:pPr>
        <w:spacing w:line="480" w:lineRule="auto"/>
        <w:rPr>
          <w:i/>
          <w:iCs/>
        </w:rPr>
      </w:pPr>
      <w:r w:rsidRPr="00090A8B">
        <w:rPr>
          <w:i/>
          <w:iCs/>
          <w:noProof/>
        </w:rPr>
        <w:lastRenderedPageBreak/>
        <w:drawing>
          <wp:anchor distT="0" distB="0" distL="114300" distR="114300" simplePos="0" relativeHeight="251676672" behindDoc="0" locked="0" layoutInCell="1" allowOverlap="1" wp14:anchorId="41F85D14" wp14:editId="203348CB">
            <wp:simplePos x="0" y="0"/>
            <wp:positionH relativeFrom="column">
              <wp:posOffset>0</wp:posOffset>
            </wp:positionH>
            <wp:positionV relativeFrom="paragraph">
              <wp:posOffset>245326</wp:posOffset>
            </wp:positionV>
            <wp:extent cx="5943600" cy="6094095"/>
            <wp:effectExtent l="0" t="0" r="0" b="1905"/>
            <wp:wrapSquare wrapText="bothSides"/>
            <wp:docPr id="1546247334" name="Picture 3" descr="A group of blue and 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47334" name="Picture 3" descr="A group of blue and red bar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094095"/>
                    </a:xfrm>
                    <a:prstGeom prst="rect">
                      <a:avLst/>
                    </a:prstGeom>
                  </pic:spPr>
                </pic:pic>
              </a:graphicData>
            </a:graphic>
          </wp:anchor>
        </w:drawing>
      </w:r>
      <w:r w:rsidR="00FE1B3E" w:rsidRPr="00090A8B">
        <w:rPr>
          <w:i/>
          <w:iCs/>
        </w:rPr>
        <w:t xml:space="preserve">Figure 6: Cleveland </w:t>
      </w:r>
      <w:r w:rsidR="001D7701" w:rsidRPr="00090A8B">
        <w:rPr>
          <w:i/>
          <w:iCs/>
        </w:rPr>
        <w:t xml:space="preserve">Features </w:t>
      </w:r>
      <w:r w:rsidR="00FE1B3E" w:rsidRPr="00090A8B">
        <w:rPr>
          <w:i/>
          <w:iCs/>
        </w:rPr>
        <w:t>Categorical Distribution – grouped by Target outcome</w:t>
      </w:r>
      <w:r w:rsidR="005531C7" w:rsidRPr="00090A8B">
        <w:rPr>
          <w:i/>
          <w:iCs/>
        </w:rPr>
        <w:t xml:space="preserve"> </w:t>
      </w:r>
      <w:r w:rsidR="00550C25" w:rsidRPr="00090A8B">
        <w:rPr>
          <w:i/>
          <w:iCs/>
        </w:rPr>
        <w:t>(n = 303)</w:t>
      </w:r>
      <w:r w:rsidR="00755F17" w:rsidRPr="00090A8B">
        <w:rPr>
          <w:i/>
          <w:iCs/>
        </w:rPr>
        <w:t>.</w:t>
      </w:r>
    </w:p>
    <w:p w14:paraId="3A174DE7" w14:textId="77777777" w:rsidR="00EC40D7" w:rsidRDefault="00EC40D7" w:rsidP="00A422EC">
      <w:pPr>
        <w:spacing w:line="480" w:lineRule="auto"/>
      </w:pPr>
    </w:p>
    <w:p w14:paraId="2C7B7C96" w14:textId="77777777" w:rsidR="00A422EC" w:rsidRDefault="00EC40D7" w:rsidP="006A2ADA">
      <w:pPr>
        <w:spacing w:line="480" w:lineRule="auto"/>
        <w:ind w:firstLine="720"/>
      </w:pPr>
      <w:r>
        <w:t xml:space="preserve">After analyzing both the Framingham and Cleveland datasets, and grouping them by the target outcome of CHD, we can see that both </w:t>
      </w:r>
      <w:r w:rsidR="009A4D38">
        <w:t>show similar skewed</w:t>
      </w:r>
      <w:r w:rsidR="003418E7">
        <w:t xml:space="preserve"> distribution</w:t>
      </w:r>
      <w:r w:rsidR="009A4D38">
        <w:t xml:space="preserve"> patterns </w:t>
      </w:r>
      <w:r w:rsidR="00090A8B">
        <w:t xml:space="preserve">towards healthy patients and </w:t>
      </w:r>
      <w:r w:rsidR="009A4D38">
        <w:t>bias towards male patients</w:t>
      </w:r>
      <w:r w:rsidR="00090A8B">
        <w:t xml:space="preserve">, </w:t>
      </w:r>
      <w:r>
        <w:t xml:space="preserve">although the Cleveland dataset contains far more positive cases (Figures 3 and 6). </w:t>
      </w:r>
      <w:r w:rsidR="002B7794">
        <w:t xml:space="preserve">For overlapping features between both datasets (Sex, </w:t>
      </w:r>
      <w:r w:rsidR="002358BE">
        <w:t xml:space="preserve">Age, </w:t>
      </w:r>
      <w:r w:rsidR="002358BE">
        <w:lastRenderedPageBreak/>
        <w:t xml:space="preserve">Smoking, </w:t>
      </w:r>
      <w:proofErr w:type="spellStart"/>
      <w:r w:rsidR="002358BE">
        <w:t>etc</w:t>
      </w:r>
      <w:proofErr w:type="spellEnd"/>
      <w:r w:rsidR="002B7794">
        <w:t>)</w:t>
      </w:r>
      <w:r w:rsidR="002358BE">
        <w:t>, we can see similar distribution patterns</w:t>
      </w:r>
      <w:r w:rsidR="00A17170">
        <w:t xml:space="preserve"> and features captures</w:t>
      </w:r>
      <w:r w:rsidR="002358BE">
        <w:t xml:space="preserve">, suggesting the results of one model may be generalizable to the other.  </w:t>
      </w:r>
    </w:p>
    <w:p w14:paraId="4C7AF882" w14:textId="77777777" w:rsidR="00A422EC" w:rsidRDefault="00A422EC" w:rsidP="00A422EC">
      <w:pPr>
        <w:spacing w:line="480" w:lineRule="auto"/>
      </w:pPr>
    </w:p>
    <w:p w14:paraId="0000012E" w14:textId="0F17A45F" w:rsidR="00A14DAA" w:rsidRPr="00A422EC" w:rsidRDefault="00000000" w:rsidP="00A422EC">
      <w:pPr>
        <w:pStyle w:val="Heading1"/>
        <w:numPr>
          <w:ilvl w:val="0"/>
          <w:numId w:val="25"/>
        </w:numPr>
        <w:ind w:left="0"/>
        <w:rPr>
          <w:rFonts w:ascii="Times New Roman" w:eastAsia="Times New Roman" w:hAnsi="Times New Roman" w:cs="Times New Roman"/>
        </w:rPr>
      </w:pPr>
      <w:r w:rsidRPr="00A422EC">
        <w:rPr>
          <w:rFonts w:ascii="Times New Roman" w:eastAsia="Times New Roman" w:hAnsi="Times New Roman" w:cs="Times New Roman"/>
        </w:rPr>
        <w:t>Methods:</w:t>
      </w:r>
    </w:p>
    <w:p w14:paraId="00000130" w14:textId="7A82A9A5" w:rsidR="00A14DAA" w:rsidRDefault="00000000" w:rsidP="009154C0">
      <w:pPr>
        <w:spacing w:line="480" w:lineRule="auto"/>
        <w:ind w:firstLine="720"/>
      </w:pPr>
      <w:r w:rsidRPr="00591112">
        <w:t xml:space="preserve">After identifying the Framingham and Cleveland datasets as </w:t>
      </w:r>
      <w:r w:rsidR="006E0D90">
        <w:t xml:space="preserve">the most </w:t>
      </w:r>
      <w:r w:rsidRPr="00591112">
        <w:t xml:space="preserve">suitable for predicting </w:t>
      </w:r>
      <w:proofErr w:type="gramStart"/>
      <w:r w:rsidRPr="00591112">
        <w:t>Coronary Heart Disease</w:t>
      </w:r>
      <w:proofErr w:type="gramEnd"/>
      <w:r w:rsidRPr="00591112">
        <w:t xml:space="preserve"> (CHD), we executed a structured machine learning pipeline consisting of: </w:t>
      </w:r>
      <w:r w:rsidRPr="00591112">
        <w:rPr>
          <w:b/>
        </w:rPr>
        <w:t>data cleaning, class balancing, feature scaling, model training, hyperparameter tuning, and model interpretability</w:t>
      </w:r>
      <w:r w:rsidRPr="00591112">
        <w:t>.</w:t>
      </w:r>
    </w:p>
    <w:p w14:paraId="4C12AA67" w14:textId="77777777" w:rsidR="000A605C" w:rsidRPr="00591112" w:rsidRDefault="000A605C" w:rsidP="00A422EC">
      <w:pPr>
        <w:spacing w:line="480" w:lineRule="auto"/>
      </w:pPr>
    </w:p>
    <w:p w14:paraId="00000131" w14:textId="77777777" w:rsidR="00A14DAA" w:rsidRPr="00591112" w:rsidRDefault="00000000" w:rsidP="00A422EC">
      <w:pPr>
        <w:pStyle w:val="Heading3"/>
        <w:spacing w:before="0" w:after="0" w:line="480" w:lineRule="auto"/>
        <w:rPr>
          <w:rFonts w:cs="Times New Roman"/>
        </w:rPr>
      </w:pPr>
      <w:r w:rsidRPr="00591112">
        <w:rPr>
          <w:rFonts w:cs="Times New Roman"/>
        </w:rPr>
        <w:t>1. Data Cleaning and Preparation</w:t>
      </w:r>
    </w:p>
    <w:p w14:paraId="00000132" w14:textId="77777777" w:rsidR="00A14DAA" w:rsidRPr="00591112" w:rsidRDefault="00000000" w:rsidP="0032198F">
      <w:pPr>
        <w:spacing w:line="480" w:lineRule="auto"/>
        <w:ind w:firstLine="360"/>
      </w:pPr>
      <w:r w:rsidRPr="00591112">
        <w:t>Before applying any machine learning algorithms, we performed thorough data cleaning to ensure model input quality.</w:t>
      </w:r>
    </w:p>
    <w:p w14:paraId="00000133" w14:textId="3E0D2F08" w:rsidR="00A14DAA" w:rsidRPr="00591112" w:rsidRDefault="00000000" w:rsidP="00A422EC">
      <w:pPr>
        <w:numPr>
          <w:ilvl w:val="0"/>
          <w:numId w:val="10"/>
        </w:numPr>
        <w:spacing w:line="480" w:lineRule="auto"/>
      </w:pPr>
      <w:r w:rsidRPr="00591112">
        <w:rPr>
          <w:b/>
        </w:rPr>
        <w:t>Missing Values</w:t>
      </w:r>
      <w:r w:rsidRPr="00591112">
        <w:t>:</w:t>
      </w:r>
      <w:r w:rsidR="00037C8B">
        <w:t xml:space="preserve"> </w:t>
      </w:r>
      <w:r w:rsidRPr="00591112">
        <w:t xml:space="preserve">In the Framingham dataset, several rows contained missing values across various features such as cholesterol or glucose levels. Rather than impute these missing values, which can introduce noise or clinical bias, we </w:t>
      </w:r>
      <w:r w:rsidRPr="00591112">
        <w:rPr>
          <w:b/>
        </w:rPr>
        <w:t>dropped all rows with missing data</w:t>
      </w:r>
      <w:r w:rsidRPr="00591112">
        <w:t>. This choice ensured high data integrity and reduced the risk of misleading predictions in sensitive medical applications.</w:t>
      </w:r>
    </w:p>
    <w:p w14:paraId="00000134" w14:textId="09131FD5" w:rsidR="00A14DAA" w:rsidRPr="00591112" w:rsidRDefault="00000000" w:rsidP="00A422EC">
      <w:pPr>
        <w:numPr>
          <w:ilvl w:val="0"/>
          <w:numId w:val="10"/>
        </w:numPr>
        <w:spacing w:line="480" w:lineRule="auto"/>
      </w:pPr>
      <w:r w:rsidRPr="00591112">
        <w:rPr>
          <w:b/>
        </w:rPr>
        <w:t>Duplicates</w:t>
      </w:r>
      <w:r w:rsidRPr="00591112">
        <w:t>:</w:t>
      </w:r>
      <w:r w:rsidR="00037C8B">
        <w:t xml:space="preserve"> </w:t>
      </w:r>
      <w:r w:rsidRPr="00591112">
        <w:t xml:space="preserve">We also checked for and removed </w:t>
      </w:r>
      <w:r w:rsidRPr="00591112">
        <w:rPr>
          <w:b/>
        </w:rPr>
        <w:t>duplicate records</w:t>
      </w:r>
      <w:r w:rsidRPr="00591112">
        <w:t xml:space="preserve"> to prevent overrepresentation of any single patient in the training data.</w:t>
      </w:r>
    </w:p>
    <w:p w14:paraId="7DF93C71" w14:textId="77777777" w:rsidR="00DD70BD" w:rsidRDefault="00DD70BD" w:rsidP="0032198F">
      <w:pPr>
        <w:spacing w:line="480" w:lineRule="auto"/>
        <w:ind w:firstLine="360"/>
      </w:pPr>
    </w:p>
    <w:p w14:paraId="00000136" w14:textId="58CBCC32" w:rsidR="00A14DAA" w:rsidRPr="00591112" w:rsidRDefault="00000000" w:rsidP="006F54B1">
      <w:pPr>
        <w:spacing w:line="480" w:lineRule="auto"/>
        <w:ind w:firstLine="360"/>
      </w:pPr>
      <w:r w:rsidRPr="00591112">
        <w:t>After this step, the Framingham dataset was reduced to 4,240 high-quality patient entries, each with 15 relevant clinical features and a binary target label (</w:t>
      </w:r>
      <w:proofErr w:type="spellStart"/>
      <w:r w:rsidRPr="00591112">
        <w:t>TenYearCHD</w:t>
      </w:r>
      <w:proofErr w:type="spellEnd"/>
      <w:r w:rsidRPr="00591112">
        <w:t>), indicating whether the patient developed heart disease within a 10-year period.</w:t>
      </w:r>
    </w:p>
    <w:p w14:paraId="00000137" w14:textId="77777777" w:rsidR="00A14DAA" w:rsidRPr="00591112" w:rsidRDefault="00000000" w:rsidP="00A422EC">
      <w:pPr>
        <w:pStyle w:val="Heading3"/>
        <w:spacing w:before="0" w:after="0" w:line="480" w:lineRule="auto"/>
        <w:rPr>
          <w:rFonts w:cs="Times New Roman"/>
        </w:rPr>
      </w:pPr>
      <w:r w:rsidRPr="00591112">
        <w:rPr>
          <w:rFonts w:cs="Times New Roman"/>
        </w:rPr>
        <w:lastRenderedPageBreak/>
        <w:t>2. Class Imbalance Handling</w:t>
      </w:r>
    </w:p>
    <w:p w14:paraId="00000139" w14:textId="0D3EE9BD" w:rsidR="00A14DAA" w:rsidRPr="00591112" w:rsidRDefault="00000000" w:rsidP="00DF4176">
      <w:pPr>
        <w:spacing w:line="480" w:lineRule="auto"/>
        <w:ind w:firstLine="720"/>
      </w:pPr>
      <w:r w:rsidRPr="00591112">
        <w:t xml:space="preserve">A significant challenge in both datasets was </w:t>
      </w:r>
      <w:r w:rsidRPr="00591112">
        <w:rPr>
          <w:b/>
        </w:rPr>
        <w:t>class imbalance</w:t>
      </w:r>
      <w:r w:rsidRPr="00591112">
        <w:t xml:space="preserve"> — far more patients did not have heart disease, </w:t>
      </w:r>
      <w:proofErr w:type="gramStart"/>
      <w:r w:rsidRPr="00591112">
        <w:t>than</w:t>
      </w:r>
      <w:proofErr w:type="gramEnd"/>
      <w:r w:rsidRPr="00591112">
        <w:t xml:space="preserve"> those who did. This imbalance can bias machine learning models to</w:t>
      </w:r>
      <w:r w:rsidR="008061BB">
        <w:t>wards</w:t>
      </w:r>
      <w:r w:rsidRPr="00591112">
        <w:t xml:space="preserve"> always predict</w:t>
      </w:r>
      <w:r w:rsidR="002B18B3">
        <w:t>ing</w:t>
      </w:r>
      <w:r w:rsidRPr="00591112">
        <w:t xml:space="preserve"> the majority class.</w:t>
      </w:r>
      <w:r w:rsidR="00815E5D">
        <w:t xml:space="preserve"> </w:t>
      </w:r>
      <w:r w:rsidRPr="00591112">
        <w:t xml:space="preserve">We used a </w:t>
      </w:r>
      <w:r w:rsidRPr="00591112">
        <w:rPr>
          <w:b/>
        </w:rPr>
        <w:t>two-step resampling strategy</w:t>
      </w:r>
      <w:r w:rsidR="00E47CEB">
        <w:rPr>
          <w:b/>
        </w:rPr>
        <w:t xml:space="preserve"> </w:t>
      </w:r>
      <w:r w:rsidR="00E47CEB" w:rsidRPr="00E47CEB">
        <w:rPr>
          <w:bCs/>
        </w:rPr>
        <w:t>to compensate for imbalance</w:t>
      </w:r>
      <w:r w:rsidRPr="00591112">
        <w:t>:</w:t>
      </w:r>
    </w:p>
    <w:p w14:paraId="0000013A" w14:textId="77777777" w:rsidR="00A14DAA" w:rsidRPr="00591112" w:rsidRDefault="00000000" w:rsidP="00A422EC">
      <w:pPr>
        <w:pStyle w:val="Heading4"/>
        <w:spacing w:before="0" w:after="0" w:line="480" w:lineRule="auto"/>
        <w:rPr>
          <w:rFonts w:cs="Times New Roman"/>
        </w:rPr>
      </w:pPr>
      <w:r w:rsidRPr="00591112">
        <w:rPr>
          <w:rFonts w:cs="Times New Roman"/>
        </w:rPr>
        <w:t>a. SMOTE (Synthetic Minority Over-sampling Technique)</w:t>
      </w:r>
    </w:p>
    <w:p w14:paraId="0000013B" w14:textId="77777777" w:rsidR="00A14DAA" w:rsidRPr="00591112" w:rsidRDefault="00000000" w:rsidP="00DF4176">
      <w:pPr>
        <w:spacing w:line="480" w:lineRule="auto"/>
        <w:ind w:firstLine="360"/>
      </w:pPr>
      <w:r w:rsidRPr="00591112">
        <w:t>We applied SMOTE to generate synthetic samples for the minority class (CHD = 1). SMOTE works by:</w:t>
      </w:r>
    </w:p>
    <w:p w14:paraId="0000013C" w14:textId="77777777" w:rsidR="00A14DAA" w:rsidRPr="00591112" w:rsidRDefault="00000000" w:rsidP="00FC14B6">
      <w:pPr>
        <w:numPr>
          <w:ilvl w:val="0"/>
          <w:numId w:val="11"/>
        </w:numPr>
      </w:pPr>
      <w:r w:rsidRPr="00591112">
        <w:t>Selecting a minority class example.</w:t>
      </w:r>
    </w:p>
    <w:p w14:paraId="0000013D" w14:textId="77777777" w:rsidR="00A14DAA" w:rsidRPr="00591112" w:rsidRDefault="00000000" w:rsidP="00FC14B6">
      <w:pPr>
        <w:numPr>
          <w:ilvl w:val="0"/>
          <w:numId w:val="11"/>
        </w:numPr>
      </w:pPr>
      <w:r w:rsidRPr="00591112">
        <w:t>Identifying its k-nearest neighbors.</w:t>
      </w:r>
    </w:p>
    <w:p w14:paraId="0000013E" w14:textId="77777777" w:rsidR="00A14DAA" w:rsidRPr="00591112" w:rsidRDefault="00000000" w:rsidP="00FC14B6">
      <w:pPr>
        <w:numPr>
          <w:ilvl w:val="0"/>
          <w:numId w:val="11"/>
        </w:numPr>
      </w:pPr>
      <w:r w:rsidRPr="00591112">
        <w:t>Generating a new, synthetic point by interpolating between the original and one of its neighbors.</w:t>
      </w:r>
    </w:p>
    <w:p w14:paraId="0000013F" w14:textId="77777777" w:rsidR="00A14DAA" w:rsidRPr="00591112" w:rsidRDefault="00000000" w:rsidP="00A16CCD">
      <w:pPr>
        <w:spacing w:after="240" w:line="480" w:lineRule="auto"/>
      </w:pPr>
      <w:r w:rsidRPr="00591112">
        <w:t>This technique creates</w:t>
      </w:r>
      <w:r w:rsidRPr="00A16CCD">
        <w:rPr>
          <w:bCs/>
        </w:rPr>
        <w:t xml:space="preserve"> new, realistic data points </w:t>
      </w:r>
      <w:r w:rsidRPr="00591112">
        <w:t>instead of simply duplicating existing ones.</w:t>
      </w:r>
    </w:p>
    <w:p w14:paraId="00000140" w14:textId="77777777" w:rsidR="00A14DAA" w:rsidRPr="00591112" w:rsidRDefault="00000000" w:rsidP="00A422EC">
      <w:pPr>
        <w:pStyle w:val="Heading4"/>
        <w:spacing w:before="0" w:after="0" w:line="480" w:lineRule="auto"/>
        <w:rPr>
          <w:rFonts w:cs="Times New Roman"/>
        </w:rPr>
      </w:pPr>
      <w:r w:rsidRPr="00591112">
        <w:rPr>
          <w:rFonts w:cs="Times New Roman"/>
        </w:rPr>
        <w:t xml:space="preserve">b. Random </w:t>
      </w:r>
      <w:proofErr w:type="spellStart"/>
      <w:r w:rsidRPr="00591112">
        <w:rPr>
          <w:rFonts w:cs="Times New Roman"/>
        </w:rPr>
        <w:t>Undersampling</w:t>
      </w:r>
      <w:proofErr w:type="spellEnd"/>
    </w:p>
    <w:p w14:paraId="00000143" w14:textId="74F21693" w:rsidR="00A14DAA" w:rsidRDefault="00000000" w:rsidP="00DF4176">
      <w:pPr>
        <w:spacing w:line="480" w:lineRule="auto"/>
        <w:ind w:firstLine="720"/>
      </w:pPr>
      <w:r w:rsidRPr="00591112">
        <w:t xml:space="preserve">To avoid overinflating the dataset and to keep the training time manageable, we also applied </w:t>
      </w:r>
      <w:r w:rsidRPr="00C61C57">
        <w:rPr>
          <w:bCs/>
        </w:rPr>
        <w:t xml:space="preserve">random </w:t>
      </w:r>
      <w:proofErr w:type="spellStart"/>
      <w:r w:rsidRPr="00C61C57">
        <w:rPr>
          <w:bCs/>
        </w:rPr>
        <w:t>undersampling</w:t>
      </w:r>
      <w:proofErr w:type="spellEnd"/>
      <w:r w:rsidRPr="00591112">
        <w:t xml:space="preserve"> on the majority </w:t>
      </w:r>
      <w:r w:rsidRPr="00C61C57">
        <w:t>class (CHD = 0). This</w:t>
      </w:r>
      <w:r w:rsidRPr="00591112">
        <w:t xml:space="preserve"> helped maintain a </w:t>
      </w:r>
      <w:r w:rsidRPr="00591112">
        <w:rPr>
          <w:b/>
        </w:rPr>
        <w:t>1:1 ratio</w:t>
      </w:r>
      <w:r w:rsidRPr="00591112">
        <w:t xml:space="preserve"> between both classes after oversampling.</w:t>
      </w:r>
      <w:r w:rsidR="00DF4176">
        <w:t xml:space="preserve"> </w:t>
      </w:r>
      <w:r w:rsidRPr="00591112">
        <w:t xml:space="preserve">The combined resampling pipeline was implemented using </w:t>
      </w:r>
      <w:proofErr w:type="spellStart"/>
      <w:r w:rsidRPr="00591112">
        <w:t>imblearn's</w:t>
      </w:r>
      <w:proofErr w:type="spellEnd"/>
      <w:r w:rsidRPr="00591112">
        <w:t xml:space="preserve"> Pipeline module.</w:t>
      </w:r>
    </w:p>
    <w:p w14:paraId="3FFD41EF" w14:textId="47405C84" w:rsidR="00FC14B6" w:rsidRPr="003640B2" w:rsidRDefault="00FC14B6" w:rsidP="00FC14B6">
      <w:pPr>
        <w:spacing w:before="280" w:after="280"/>
        <w:rPr>
          <w:i/>
          <w:iCs/>
        </w:rPr>
      </w:pPr>
      <w:r w:rsidRPr="003640B2">
        <w:rPr>
          <w:b/>
          <w:i/>
          <w:iCs/>
        </w:rPr>
        <w:t xml:space="preserve">Figure </w:t>
      </w:r>
      <w:r>
        <w:rPr>
          <w:b/>
          <w:i/>
          <w:iCs/>
        </w:rPr>
        <w:t>7</w:t>
      </w:r>
      <w:r w:rsidRPr="003640B2">
        <w:rPr>
          <w:b/>
          <w:i/>
          <w:iCs/>
        </w:rPr>
        <w:t>.</w:t>
      </w:r>
      <w:r w:rsidRPr="003640B2">
        <w:rPr>
          <w:i/>
          <w:iCs/>
        </w:rPr>
        <w:t xml:space="preserve"> Visual Results after data balancing in </w:t>
      </w:r>
      <w:r w:rsidRPr="003640B2">
        <w:rPr>
          <w:rFonts w:eastAsia="SimSun"/>
          <w:i/>
          <w:iCs/>
        </w:rPr>
        <w:t>Framingham Dataset and UCI Datasets</w:t>
      </w:r>
    </w:p>
    <w:p w14:paraId="405A5823" w14:textId="05E2A260" w:rsidR="002039CF" w:rsidRPr="00591112" w:rsidRDefault="00FC14B6" w:rsidP="00CA2B41">
      <w:pPr>
        <w:spacing w:line="480" w:lineRule="auto"/>
      </w:pPr>
      <w:r>
        <w:rPr>
          <w:noProof/>
        </w:rPr>
        <w:drawing>
          <wp:inline distT="0" distB="0" distL="114300" distR="114300" wp14:anchorId="4C5F6040" wp14:editId="7DF2E2F2">
            <wp:extent cx="2833747" cy="1665249"/>
            <wp:effectExtent l="0" t="0" r="0" b="0"/>
            <wp:docPr id="7" name="Picture 7" descr="Screenshot 2025-04-10 175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4-10 175727"/>
                    <pic:cNvPicPr>
                      <a:picLocks noChangeAspect="1"/>
                    </pic:cNvPicPr>
                  </pic:nvPicPr>
                  <pic:blipFill>
                    <a:blip r:embed="rId16"/>
                    <a:stretch>
                      <a:fillRect/>
                    </a:stretch>
                  </pic:blipFill>
                  <pic:spPr>
                    <a:xfrm>
                      <a:off x="0" y="0"/>
                      <a:ext cx="2866410" cy="1684443"/>
                    </a:xfrm>
                    <a:prstGeom prst="rect">
                      <a:avLst/>
                    </a:prstGeom>
                  </pic:spPr>
                </pic:pic>
              </a:graphicData>
            </a:graphic>
          </wp:inline>
        </w:drawing>
      </w:r>
      <w:r>
        <w:rPr>
          <w:noProof/>
        </w:rPr>
        <w:drawing>
          <wp:inline distT="0" distB="0" distL="114300" distR="114300" wp14:anchorId="473E56D9" wp14:editId="69ACED81">
            <wp:extent cx="2891883" cy="1698588"/>
            <wp:effectExtent l="0" t="0" r="3810" b="3810"/>
            <wp:docPr id="8" name="Picture 8" descr="Screenshot 2025-04-10 19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4-10 192606"/>
                    <pic:cNvPicPr>
                      <a:picLocks noChangeAspect="1"/>
                    </pic:cNvPicPr>
                  </pic:nvPicPr>
                  <pic:blipFill>
                    <a:blip r:embed="rId17"/>
                    <a:stretch>
                      <a:fillRect/>
                    </a:stretch>
                  </pic:blipFill>
                  <pic:spPr>
                    <a:xfrm>
                      <a:off x="0" y="0"/>
                      <a:ext cx="2915260" cy="1712319"/>
                    </a:xfrm>
                    <a:prstGeom prst="rect">
                      <a:avLst/>
                    </a:prstGeom>
                  </pic:spPr>
                </pic:pic>
              </a:graphicData>
            </a:graphic>
          </wp:inline>
        </w:drawing>
      </w:r>
      <w:r>
        <w:t xml:space="preserve">  </w:t>
      </w:r>
    </w:p>
    <w:p w14:paraId="00000144" w14:textId="77777777" w:rsidR="00A14DAA" w:rsidRPr="00591112" w:rsidRDefault="00000000" w:rsidP="00A422EC">
      <w:pPr>
        <w:pStyle w:val="Heading3"/>
        <w:spacing w:before="0" w:after="0" w:line="480" w:lineRule="auto"/>
        <w:rPr>
          <w:rFonts w:cs="Times New Roman"/>
        </w:rPr>
      </w:pPr>
      <w:r w:rsidRPr="00591112">
        <w:rPr>
          <w:rFonts w:cs="Times New Roman"/>
        </w:rPr>
        <w:lastRenderedPageBreak/>
        <w:t>3. Feature Scaling</w:t>
      </w:r>
    </w:p>
    <w:p w14:paraId="00000147" w14:textId="661E0700" w:rsidR="00A14DAA" w:rsidRPr="00591112" w:rsidRDefault="00000000" w:rsidP="008329AD">
      <w:pPr>
        <w:spacing w:line="480" w:lineRule="auto"/>
        <w:ind w:firstLine="360"/>
      </w:pPr>
      <w:r w:rsidRPr="00591112">
        <w:t xml:space="preserve">After balancing the data, we applied </w:t>
      </w:r>
      <w:r w:rsidRPr="00591112">
        <w:rPr>
          <w:b/>
        </w:rPr>
        <w:t>feature scaling</w:t>
      </w:r>
      <w:r w:rsidRPr="00591112">
        <w:t xml:space="preserve"> using </w:t>
      </w:r>
      <w:proofErr w:type="spellStart"/>
      <w:r w:rsidRPr="00591112">
        <w:t>StandardScaler</w:t>
      </w:r>
      <w:proofErr w:type="spellEnd"/>
      <w:r w:rsidRPr="00591112">
        <w:t xml:space="preserve"> from scikit-learn.</w:t>
      </w:r>
      <w:r w:rsidR="008329AD">
        <w:t xml:space="preserve"> </w:t>
      </w:r>
      <w:r w:rsidRPr="00591112">
        <w:t xml:space="preserve">This transformation </w:t>
      </w:r>
      <w:r w:rsidRPr="00591112">
        <w:rPr>
          <w:b/>
        </w:rPr>
        <w:t>centered each feature around a mean of 0</w:t>
      </w:r>
      <w:r w:rsidRPr="00591112">
        <w:t xml:space="preserve"> and </w:t>
      </w:r>
      <w:r w:rsidRPr="00591112">
        <w:rPr>
          <w:b/>
        </w:rPr>
        <w:t>scaled it to a standard deviation of 1</w:t>
      </w:r>
      <w:r w:rsidRPr="00591112">
        <w:t>.</w:t>
      </w:r>
      <w:r w:rsidR="008329AD" w:rsidRPr="008329AD">
        <w:t xml:space="preserve"> </w:t>
      </w:r>
      <w:r w:rsidR="008329AD" w:rsidRPr="00591112">
        <w:t>All features were scaled independently to ensure uniformity and to prevent models from overweighting features with larger numerical ranges.</w:t>
      </w:r>
      <w:r w:rsidR="008329AD">
        <w:t xml:space="preserve"> </w:t>
      </w:r>
      <w:r w:rsidRPr="00591112">
        <w:t>This was especially important for algorithms that rely on distance calculations or gradient-based optimization, such as K-Nearest Neighbors and Neural Networks.</w:t>
      </w:r>
    </w:p>
    <w:p w14:paraId="00000149" w14:textId="28AF6387" w:rsidR="00A14DAA" w:rsidRPr="00591112" w:rsidRDefault="00A14DAA" w:rsidP="00A422EC">
      <w:pPr>
        <w:spacing w:line="480" w:lineRule="auto"/>
      </w:pPr>
    </w:p>
    <w:p w14:paraId="0000014A" w14:textId="77777777" w:rsidR="00A14DAA" w:rsidRPr="00591112" w:rsidRDefault="00000000" w:rsidP="00A422EC">
      <w:pPr>
        <w:pStyle w:val="Heading3"/>
        <w:spacing w:before="0" w:after="0" w:line="480" w:lineRule="auto"/>
        <w:rPr>
          <w:rFonts w:cs="Times New Roman"/>
        </w:rPr>
      </w:pPr>
      <w:r w:rsidRPr="00591112">
        <w:rPr>
          <w:rFonts w:cs="Times New Roman"/>
        </w:rPr>
        <w:t>4. Model Selection and Training</w:t>
      </w:r>
    </w:p>
    <w:p w14:paraId="2634B880" w14:textId="5703E97E" w:rsidR="00C56101" w:rsidRPr="00C56101" w:rsidRDefault="00000000" w:rsidP="00A07249">
      <w:pPr>
        <w:spacing w:line="480" w:lineRule="auto"/>
        <w:ind w:firstLine="720"/>
      </w:pPr>
      <w:r w:rsidRPr="00591112">
        <w:t>We evaluated five different classification models, each chosen for their unique advantages and to compare performance across complexity levels</w:t>
      </w:r>
      <w:r w:rsidR="00C56101">
        <w:t xml:space="preserve">. </w:t>
      </w:r>
      <w:r w:rsidR="00C56101" w:rsidRPr="00C56101">
        <w:t>Each model was trained on the balanced and scaled dataset</w:t>
      </w:r>
      <w:r w:rsidR="00402E92">
        <w:t>,</w:t>
      </w:r>
      <w:r w:rsidR="00C56101" w:rsidRPr="00C56101">
        <w:t xml:space="preserve"> split into 80% training and 20% testing subsets.</w:t>
      </w:r>
    </w:p>
    <w:p w14:paraId="0000014B" w14:textId="4F96D600" w:rsidR="00A14DAA" w:rsidRPr="00591112" w:rsidRDefault="00A14DAA" w:rsidP="00A422EC">
      <w:pPr>
        <w:spacing w:line="480" w:lineRule="auto"/>
      </w:pPr>
    </w:p>
    <w:p w14:paraId="0000014D" w14:textId="05DE426F" w:rsidR="00A14DAA" w:rsidRPr="00591112" w:rsidRDefault="00000000" w:rsidP="00903278">
      <w:pPr>
        <w:pStyle w:val="Heading4"/>
        <w:spacing w:before="0" w:after="0" w:line="480" w:lineRule="auto"/>
        <w:rPr>
          <w:rFonts w:cs="Times New Roman"/>
        </w:rPr>
      </w:pPr>
      <w:r w:rsidRPr="00591112">
        <w:rPr>
          <w:rFonts w:cs="Times New Roman"/>
        </w:rPr>
        <w:t>a. Logistic Regression</w:t>
      </w:r>
      <w:r w:rsidR="00903278">
        <w:rPr>
          <w:rFonts w:cs="Times New Roman"/>
        </w:rPr>
        <w:t>:</w:t>
      </w:r>
      <w:r w:rsidRPr="00591112">
        <w:rPr>
          <w:rFonts w:cs="Times New Roman"/>
        </w:rPr>
        <w:t xml:space="preserve"> </w:t>
      </w:r>
      <w:r w:rsidRPr="008502F9">
        <w:rPr>
          <w:rFonts w:cs="Times New Roman"/>
          <w:i w:val="0"/>
          <w:iCs w:val="0"/>
        </w:rPr>
        <w:t>linear model commonly used in binary classification.</w:t>
      </w:r>
    </w:p>
    <w:p w14:paraId="0000014E" w14:textId="77777777" w:rsidR="00A14DAA" w:rsidRPr="00591112" w:rsidRDefault="00000000" w:rsidP="00A37D86">
      <w:pPr>
        <w:numPr>
          <w:ilvl w:val="0"/>
          <w:numId w:val="13"/>
        </w:numPr>
        <w:spacing w:after="240" w:line="480" w:lineRule="auto"/>
      </w:pPr>
      <w:r w:rsidRPr="00591112">
        <w:t xml:space="preserve">Acts as a strong baseline and is known for its </w:t>
      </w:r>
      <w:r w:rsidRPr="00591112">
        <w:rPr>
          <w:b/>
        </w:rPr>
        <w:t>interpretability</w:t>
      </w:r>
      <w:r w:rsidRPr="00591112">
        <w:t xml:space="preserve"> and </w:t>
      </w:r>
      <w:r w:rsidRPr="00591112">
        <w:rPr>
          <w:b/>
        </w:rPr>
        <w:t>efficiency on small datasets</w:t>
      </w:r>
      <w:r w:rsidRPr="00591112">
        <w:t>.</w:t>
      </w:r>
    </w:p>
    <w:p w14:paraId="00000150" w14:textId="6CA50987" w:rsidR="00A14DAA" w:rsidRPr="00591112" w:rsidRDefault="00000000" w:rsidP="00A56D85">
      <w:pPr>
        <w:pStyle w:val="Heading4"/>
        <w:spacing w:before="0" w:after="0" w:line="480" w:lineRule="auto"/>
        <w:rPr>
          <w:rFonts w:cs="Times New Roman"/>
        </w:rPr>
      </w:pPr>
      <w:r w:rsidRPr="00591112">
        <w:rPr>
          <w:rFonts w:cs="Times New Roman"/>
        </w:rPr>
        <w:t>b. Random Forest</w:t>
      </w:r>
      <w:r w:rsidR="00A56D85">
        <w:rPr>
          <w:rFonts w:cs="Times New Roman"/>
        </w:rPr>
        <w:t xml:space="preserve">: </w:t>
      </w:r>
      <w:r w:rsidRPr="008502F9">
        <w:rPr>
          <w:rFonts w:cs="Times New Roman"/>
          <w:i w:val="0"/>
          <w:iCs w:val="0"/>
        </w:rPr>
        <w:t>ensemble of decision trees trained on random subsets of data and features.</w:t>
      </w:r>
    </w:p>
    <w:p w14:paraId="00000151" w14:textId="77777777" w:rsidR="00A14DAA" w:rsidRPr="00591112" w:rsidRDefault="00000000" w:rsidP="00A37D86">
      <w:pPr>
        <w:numPr>
          <w:ilvl w:val="0"/>
          <w:numId w:val="14"/>
        </w:numPr>
        <w:spacing w:after="240" w:line="480" w:lineRule="auto"/>
      </w:pPr>
      <w:r w:rsidRPr="00591112">
        <w:t xml:space="preserve">Known for </w:t>
      </w:r>
      <w:r w:rsidRPr="00591112">
        <w:rPr>
          <w:b/>
        </w:rPr>
        <w:t>high accuracy</w:t>
      </w:r>
      <w:r w:rsidRPr="00591112">
        <w:t xml:space="preserve">, </w:t>
      </w:r>
      <w:r w:rsidRPr="00591112">
        <w:rPr>
          <w:b/>
        </w:rPr>
        <w:t>robustness to noise</w:t>
      </w:r>
      <w:r w:rsidRPr="00591112">
        <w:t xml:space="preserve">, and </w:t>
      </w:r>
      <w:r w:rsidRPr="00591112">
        <w:rPr>
          <w:b/>
        </w:rPr>
        <w:t>handling non-linear relationships</w:t>
      </w:r>
      <w:r w:rsidRPr="00591112">
        <w:t>.</w:t>
      </w:r>
    </w:p>
    <w:p w14:paraId="00000153" w14:textId="7FC23B23" w:rsidR="00A14DAA" w:rsidRPr="008502F9" w:rsidRDefault="00000000" w:rsidP="006E0FC0">
      <w:pPr>
        <w:pStyle w:val="Heading4"/>
        <w:spacing w:before="0" w:after="0" w:line="480" w:lineRule="auto"/>
        <w:rPr>
          <w:rFonts w:cs="Times New Roman"/>
          <w:i w:val="0"/>
          <w:iCs w:val="0"/>
        </w:rPr>
      </w:pPr>
      <w:r w:rsidRPr="00591112">
        <w:rPr>
          <w:rFonts w:cs="Times New Roman"/>
        </w:rPr>
        <w:t>c. K-Nearest Neighbors (KNN)</w:t>
      </w:r>
      <w:r w:rsidR="006E0FC0">
        <w:rPr>
          <w:rFonts w:cs="Times New Roman"/>
        </w:rPr>
        <w:t xml:space="preserve">: </w:t>
      </w:r>
      <w:r w:rsidRPr="008502F9">
        <w:rPr>
          <w:rFonts w:cs="Times New Roman"/>
          <w:i w:val="0"/>
          <w:iCs w:val="0"/>
        </w:rPr>
        <w:t xml:space="preserve">non-parametric algorithm that predicts the class of a sample based on the majority class of its </w:t>
      </w:r>
      <w:r w:rsidRPr="008502F9">
        <w:rPr>
          <w:rFonts w:eastAsia="Times New Roman" w:cs="Times New Roman"/>
          <w:i w:val="0"/>
          <w:iCs w:val="0"/>
          <w:sz w:val="20"/>
          <w:szCs w:val="20"/>
        </w:rPr>
        <w:t>k</w:t>
      </w:r>
      <w:r w:rsidRPr="008502F9">
        <w:rPr>
          <w:rFonts w:cs="Times New Roman"/>
          <w:i w:val="0"/>
          <w:iCs w:val="0"/>
        </w:rPr>
        <w:t xml:space="preserve"> nearest neighbors.</w:t>
      </w:r>
    </w:p>
    <w:p w14:paraId="00000154" w14:textId="77777777" w:rsidR="00A14DAA" w:rsidRPr="00591112" w:rsidRDefault="00000000" w:rsidP="00A37D86">
      <w:pPr>
        <w:numPr>
          <w:ilvl w:val="0"/>
          <w:numId w:val="15"/>
        </w:numPr>
        <w:spacing w:after="240" w:line="480" w:lineRule="auto"/>
      </w:pPr>
      <w:r w:rsidRPr="00591112">
        <w:t>Sensitive to feature scaling and suitable for smaller, structured datasets.</w:t>
      </w:r>
    </w:p>
    <w:p w14:paraId="00000156" w14:textId="6C8B7F20" w:rsidR="00A14DAA" w:rsidRPr="00591112" w:rsidRDefault="00000000" w:rsidP="00A37D86">
      <w:pPr>
        <w:pStyle w:val="Heading4"/>
        <w:spacing w:before="0" w:after="0" w:line="480" w:lineRule="auto"/>
        <w:rPr>
          <w:rFonts w:cs="Times New Roman"/>
        </w:rPr>
      </w:pPr>
      <w:r w:rsidRPr="00591112">
        <w:rPr>
          <w:rFonts w:cs="Times New Roman"/>
        </w:rPr>
        <w:lastRenderedPageBreak/>
        <w:t xml:space="preserve">d. </w:t>
      </w:r>
      <w:proofErr w:type="spellStart"/>
      <w:r w:rsidRPr="00591112">
        <w:rPr>
          <w:rFonts w:cs="Times New Roman"/>
        </w:rPr>
        <w:t>XGBoost</w:t>
      </w:r>
      <w:proofErr w:type="spellEnd"/>
      <w:r w:rsidRPr="00591112">
        <w:rPr>
          <w:rFonts w:cs="Times New Roman"/>
        </w:rPr>
        <w:t xml:space="preserve"> (Extreme Gradient Boosting)</w:t>
      </w:r>
      <w:r w:rsidR="00A37D86">
        <w:rPr>
          <w:rFonts w:cs="Times New Roman"/>
        </w:rPr>
        <w:t xml:space="preserve">: </w:t>
      </w:r>
      <w:r w:rsidRPr="00F71585">
        <w:rPr>
          <w:rFonts w:cs="Times New Roman"/>
          <w:i w:val="0"/>
          <w:iCs w:val="0"/>
        </w:rPr>
        <w:t>high-performance gradient boosting algorithm.</w:t>
      </w:r>
    </w:p>
    <w:p w14:paraId="00000158" w14:textId="42D464FB" w:rsidR="00A14DAA" w:rsidRPr="00591112" w:rsidRDefault="00000000" w:rsidP="00213E27">
      <w:pPr>
        <w:numPr>
          <w:ilvl w:val="0"/>
          <w:numId w:val="16"/>
        </w:numPr>
        <w:spacing w:after="240" w:line="480" w:lineRule="auto"/>
      </w:pPr>
      <w:r w:rsidRPr="00591112">
        <w:t>Regularized, fast, and highly tunable.</w:t>
      </w:r>
      <w:r w:rsidR="007E29B6">
        <w:t xml:space="preserve"> </w:t>
      </w:r>
      <w:r w:rsidRPr="00591112">
        <w:t>Works well with structured data, and typically outperforms most models on large tabular datasets.</w:t>
      </w:r>
    </w:p>
    <w:p w14:paraId="0000015A" w14:textId="36AB422E" w:rsidR="00A14DAA" w:rsidRPr="00591112" w:rsidRDefault="00000000" w:rsidP="00BB1351">
      <w:pPr>
        <w:pStyle w:val="Heading4"/>
        <w:spacing w:before="0" w:after="0" w:line="480" w:lineRule="auto"/>
        <w:rPr>
          <w:rFonts w:cs="Times New Roman"/>
        </w:rPr>
      </w:pPr>
      <w:r w:rsidRPr="00591112">
        <w:rPr>
          <w:rFonts w:cs="Times New Roman"/>
        </w:rPr>
        <w:t>e. Feedforward Neural Network (FNN)</w:t>
      </w:r>
      <w:r w:rsidR="00BB1351">
        <w:rPr>
          <w:rFonts w:cs="Times New Roman"/>
        </w:rPr>
        <w:t xml:space="preserve">: </w:t>
      </w:r>
      <w:r w:rsidR="008E3FB6">
        <w:rPr>
          <w:rFonts w:cs="Times New Roman"/>
          <w:i w:val="0"/>
          <w:iCs w:val="0"/>
        </w:rPr>
        <w:t>i</w:t>
      </w:r>
      <w:r w:rsidRPr="00F71585">
        <w:rPr>
          <w:rFonts w:cs="Times New Roman"/>
          <w:i w:val="0"/>
          <w:iCs w:val="0"/>
        </w:rPr>
        <w:t xml:space="preserve">mplemented using </w:t>
      </w:r>
      <w:proofErr w:type="spellStart"/>
      <w:r w:rsidRPr="00F71585">
        <w:rPr>
          <w:rFonts w:cs="Times New Roman"/>
          <w:i w:val="0"/>
          <w:iCs w:val="0"/>
        </w:rPr>
        <w:t>PyTorch</w:t>
      </w:r>
      <w:proofErr w:type="spellEnd"/>
      <w:r w:rsidRPr="00F71585">
        <w:rPr>
          <w:rFonts w:cs="Times New Roman"/>
          <w:i w:val="0"/>
          <w:iCs w:val="0"/>
        </w:rPr>
        <w:t>.</w:t>
      </w:r>
    </w:p>
    <w:p w14:paraId="0000015B" w14:textId="77777777" w:rsidR="00A14DAA" w:rsidRPr="00591112" w:rsidRDefault="00000000" w:rsidP="00A422EC">
      <w:pPr>
        <w:numPr>
          <w:ilvl w:val="0"/>
          <w:numId w:val="17"/>
        </w:numPr>
        <w:spacing w:line="480" w:lineRule="auto"/>
      </w:pPr>
      <w:r w:rsidRPr="00591112">
        <w:t xml:space="preserve">Composed of multiple layers with </w:t>
      </w:r>
      <w:proofErr w:type="spellStart"/>
      <w:r w:rsidRPr="00591112">
        <w:t>ReLU</w:t>
      </w:r>
      <w:proofErr w:type="spellEnd"/>
      <w:r w:rsidRPr="00591112">
        <w:t xml:space="preserve"> activations and a sigmoid output for binary classification.</w:t>
      </w:r>
    </w:p>
    <w:p w14:paraId="0000015C" w14:textId="77777777" w:rsidR="00A14DAA" w:rsidRPr="00591112" w:rsidRDefault="00000000" w:rsidP="00A422EC">
      <w:pPr>
        <w:numPr>
          <w:ilvl w:val="0"/>
          <w:numId w:val="17"/>
        </w:numPr>
        <w:spacing w:line="480" w:lineRule="auto"/>
      </w:pPr>
      <w:r w:rsidRPr="00591112">
        <w:t>Capable of learning complex, non-linear feature interactions.</w:t>
      </w:r>
    </w:p>
    <w:p w14:paraId="0000015E" w14:textId="27B95620" w:rsidR="00A14DAA" w:rsidRPr="00591112" w:rsidRDefault="00A14DAA" w:rsidP="00A422EC">
      <w:pPr>
        <w:spacing w:line="480" w:lineRule="auto"/>
      </w:pPr>
    </w:p>
    <w:p w14:paraId="0000015F" w14:textId="77777777" w:rsidR="00A14DAA" w:rsidRPr="00591112" w:rsidRDefault="00000000" w:rsidP="00A422EC">
      <w:pPr>
        <w:pStyle w:val="Heading3"/>
        <w:spacing w:before="0" w:after="0" w:line="480" w:lineRule="auto"/>
        <w:rPr>
          <w:rFonts w:cs="Times New Roman"/>
        </w:rPr>
      </w:pPr>
      <w:r w:rsidRPr="00591112">
        <w:rPr>
          <w:rFonts w:cs="Times New Roman"/>
        </w:rPr>
        <w:t>5. Hyperparameter Tuning</w:t>
      </w:r>
    </w:p>
    <w:p w14:paraId="00000160" w14:textId="32A8D1B9" w:rsidR="00A14DAA" w:rsidRPr="00591112" w:rsidRDefault="00000000" w:rsidP="00A422EC">
      <w:pPr>
        <w:spacing w:line="480" w:lineRule="auto"/>
      </w:pPr>
      <w:r w:rsidRPr="00591112">
        <w:t xml:space="preserve">To ensure optimal performance, each model underwent </w:t>
      </w:r>
      <w:r w:rsidRPr="00591112">
        <w:rPr>
          <w:b/>
        </w:rPr>
        <w:t>hyperparameter tuning</w:t>
      </w:r>
      <w:r w:rsidRPr="00591112">
        <w:t xml:space="preserve"> using </w:t>
      </w:r>
      <w:proofErr w:type="spellStart"/>
      <w:r w:rsidRPr="00591112">
        <w:t>GridSearchCV</w:t>
      </w:r>
      <w:proofErr w:type="spellEnd"/>
      <w:r w:rsidRPr="00591112">
        <w:t xml:space="preserve"> with 5-fold cross-validation.</w:t>
      </w:r>
      <w:r w:rsidR="00F22503">
        <w:t xml:space="preserve"> </w:t>
      </w:r>
      <w:r w:rsidR="00F22503" w:rsidRPr="00591112">
        <w:t xml:space="preserve">We </w:t>
      </w:r>
      <w:r w:rsidR="00F22503">
        <w:t xml:space="preserve">ultimately </w:t>
      </w:r>
      <w:r w:rsidR="00F22503" w:rsidRPr="00591112">
        <w:t xml:space="preserve">selected the configuration that achieved the </w:t>
      </w:r>
      <w:r w:rsidR="00F22503" w:rsidRPr="00775D14">
        <w:rPr>
          <w:bCs/>
        </w:rPr>
        <w:t>best validation performance</w:t>
      </w:r>
      <w:r w:rsidR="00F22503" w:rsidRPr="00591112">
        <w:t xml:space="preserve"> for each model</w:t>
      </w:r>
      <w:r w:rsidR="00354556">
        <w:t>:</w:t>
      </w:r>
    </w:p>
    <w:p w14:paraId="00000161" w14:textId="77777777" w:rsidR="00A14DAA" w:rsidRPr="00591112" w:rsidRDefault="00000000" w:rsidP="00A422EC">
      <w:pPr>
        <w:numPr>
          <w:ilvl w:val="0"/>
          <w:numId w:val="18"/>
        </w:numPr>
        <w:spacing w:line="480" w:lineRule="auto"/>
      </w:pPr>
      <w:r w:rsidRPr="00591112">
        <w:t xml:space="preserve">For </w:t>
      </w:r>
      <w:r w:rsidRPr="00591112">
        <w:rPr>
          <w:b/>
        </w:rPr>
        <w:t>Logistic Regression</w:t>
      </w:r>
      <w:r w:rsidRPr="00591112">
        <w:t xml:space="preserve">, we tuned regularization </w:t>
      </w:r>
      <w:r w:rsidRPr="000457AA">
        <w:t>(C)</w:t>
      </w:r>
      <w:r w:rsidRPr="00591112">
        <w:t xml:space="preserve"> and solver types.</w:t>
      </w:r>
    </w:p>
    <w:p w14:paraId="00000162" w14:textId="77777777" w:rsidR="00A14DAA" w:rsidRPr="00591112" w:rsidRDefault="00000000" w:rsidP="00A422EC">
      <w:pPr>
        <w:numPr>
          <w:ilvl w:val="0"/>
          <w:numId w:val="18"/>
        </w:numPr>
        <w:spacing w:line="480" w:lineRule="auto"/>
      </w:pPr>
      <w:r w:rsidRPr="00591112">
        <w:t xml:space="preserve">For </w:t>
      </w:r>
      <w:r w:rsidRPr="00591112">
        <w:rPr>
          <w:b/>
        </w:rPr>
        <w:t>Random Forest</w:t>
      </w:r>
      <w:r w:rsidRPr="00591112">
        <w:t>, we adjusted the number of estimators, max depth, and min samples per split.</w:t>
      </w:r>
    </w:p>
    <w:p w14:paraId="00000163" w14:textId="77777777" w:rsidR="00A14DAA" w:rsidRPr="00591112" w:rsidRDefault="00000000" w:rsidP="00A422EC">
      <w:pPr>
        <w:numPr>
          <w:ilvl w:val="0"/>
          <w:numId w:val="18"/>
        </w:numPr>
        <w:spacing w:line="480" w:lineRule="auto"/>
      </w:pPr>
      <w:r w:rsidRPr="00591112">
        <w:t xml:space="preserve">For </w:t>
      </w:r>
      <w:r w:rsidRPr="00591112">
        <w:rPr>
          <w:b/>
        </w:rPr>
        <w:t>KNN</w:t>
      </w:r>
      <w:r w:rsidRPr="00591112">
        <w:t xml:space="preserve">, we </w:t>
      </w:r>
      <w:r w:rsidRPr="000457AA">
        <w:t>tested values of k (number of neighbors)</w:t>
      </w:r>
      <w:r w:rsidRPr="00591112">
        <w:t xml:space="preserve"> and different distance metrics.</w:t>
      </w:r>
    </w:p>
    <w:p w14:paraId="00000164" w14:textId="77777777" w:rsidR="00A14DAA" w:rsidRPr="00591112" w:rsidRDefault="00000000" w:rsidP="00A422EC">
      <w:pPr>
        <w:numPr>
          <w:ilvl w:val="0"/>
          <w:numId w:val="18"/>
        </w:numPr>
        <w:spacing w:line="480" w:lineRule="auto"/>
      </w:pPr>
      <w:r w:rsidRPr="00591112">
        <w:t xml:space="preserve">For </w:t>
      </w:r>
      <w:proofErr w:type="spellStart"/>
      <w:r w:rsidRPr="00591112">
        <w:rPr>
          <w:b/>
        </w:rPr>
        <w:t>XGBoost</w:t>
      </w:r>
      <w:proofErr w:type="spellEnd"/>
      <w:r w:rsidRPr="00591112">
        <w:t>, we tuned parameters including:</w:t>
      </w:r>
    </w:p>
    <w:p w14:paraId="00000165" w14:textId="77777777" w:rsidR="00A14DAA" w:rsidRPr="00591112" w:rsidRDefault="00000000" w:rsidP="00B35BB4">
      <w:pPr>
        <w:numPr>
          <w:ilvl w:val="1"/>
          <w:numId w:val="18"/>
        </w:numPr>
        <w:spacing w:line="360" w:lineRule="auto"/>
      </w:pPr>
      <w:proofErr w:type="spellStart"/>
      <w:r w:rsidRPr="00591112">
        <w:t>n_estimators</w:t>
      </w:r>
      <w:proofErr w:type="spellEnd"/>
      <w:r w:rsidRPr="00591112">
        <w:t xml:space="preserve"> (number of boosting rounds)</w:t>
      </w:r>
    </w:p>
    <w:p w14:paraId="00000166" w14:textId="77777777" w:rsidR="00A14DAA" w:rsidRPr="00591112" w:rsidRDefault="00000000" w:rsidP="00B35BB4">
      <w:pPr>
        <w:numPr>
          <w:ilvl w:val="1"/>
          <w:numId w:val="18"/>
        </w:numPr>
        <w:spacing w:line="360" w:lineRule="auto"/>
      </w:pPr>
      <w:proofErr w:type="spellStart"/>
      <w:r w:rsidRPr="00591112">
        <w:t>max_depth</w:t>
      </w:r>
      <w:proofErr w:type="spellEnd"/>
      <w:r w:rsidRPr="00591112">
        <w:t xml:space="preserve"> (depth of each tree)</w:t>
      </w:r>
    </w:p>
    <w:p w14:paraId="00000167" w14:textId="77777777" w:rsidR="00A14DAA" w:rsidRPr="00591112" w:rsidRDefault="00000000" w:rsidP="00B35BB4">
      <w:pPr>
        <w:numPr>
          <w:ilvl w:val="1"/>
          <w:numId w:val="18"/>
        </w:numPr>
        <w:spacing w:line="360" w:lineRule="auto"/>
      </w:pPr>
      <w:proofErr w:type="spellStart"/>
      <w:r w:rsidRPr="00591112">
        <w:t>learning_rate (step size shrinkage</w:t>
      </w:r>
      <w:proofErr w:type="spellEnd"/>
      <w:r w:rsidRPr="00591112">
        <w:t>)</w:t>
      </w:r>
    </w:p>
    <w:p w14:paraId="00000168" w14:textId="77777777" w:rsidR="00A14DAA" w:rsidRPr="00591112" w:rsidRDefault="00000000" w:rsidP="00B35BB4">
      <w:pPr>
        <w:numPr>
          <w:ilvl w:val="1"/>
          <w:numId w:val="18"/>
        </w:numPr>
        <w:spacing w:line="360" w:lineRule="auto"/>
      </w:pPr>
      <w:r w:rsidRPr="00591112">
        <w:t xml:space="preserve">subsample and </w:t>
      </w:r>
      <w:proofErr w:type="spellStart"/>
      <w:r w:rsidRPr="00591112">
        <w:t>colsample_bytree</w:t>
      </w:r>
      <w:proofErr w:type="spellEnd"/>
      <w:r w:rsidRPr="00591112">
        <w:t xml:space="preserve"> (used for randomness)</w:t>
      </w:r>
    </w:p>
    <w:p w14:paraId="00000169" w14:textId="77777777" w:rsidR="00A14DAA" w:rsidRPr="00591112" w:rsidRDefault="00000000" w:rsidP="00A422EC">
      <w:pPr>
        <w:numPr>
          <w:ilvl w:val="0"/>
          <w:numId w:val="18"/>
        </w:numPr>
        <w:spacing w:line="480" w:lineRule="auto"/>
      </w:pPr>
      <w:r w:rsidRPr="00591112">
        <w:t xml:space="preserve">For the </w:t>
      </w:r>
      <w:r w:rsidRPr="00591112">
        <w:rPr>
          <w:b/>
        </w:rPr>
        <w:t>Neural Network</w:t>
      </w:r>
      <w:r w:rsidRPr="00591112">
        <w:t>, we tuned:</w:t>
      </w:r>
    </w:p>
    <w:p w14:paraId="0000016A" w14:textId="77777777" w:rsidR="00A14DAA" w:rsidRPr="00591112" w:rsidRDefault="00000000" w:rsidP="00B35BB4">
      <w:pPr>
        <w:numPr>
          <w:ilvl w:val="1"/>
          <w:numId w:val="18"/>
        </w:numPr>
        <w:spacing w:line="360" w:lineRule="auto"/>
      </w:pPr>
      <w:r w:rsidRPr="00591112">
        <w:t>Number of hidden layers and neurons</w:t>
      </w:r>
    </w:p>
    <w:p w14:paraId="0000016B" w14:textId="77777777" w:rsidR="00A14DAA" w:rsidRPr="00591112" w:rsidRDefault="00000000" w:rsidP="00B35BB4">
      <w:pPr>
        <w:numPr>
          <w:ilvl w:val="1"/>
          <w:numId w:val="18"/>
        </w:numPr>
        <w:spacing w:line="360" w:lineRule="auto"/>
      </w:pPr>
      <w:r w:rsidRPr="00591112">
        <w:t>Learning rate</w:t>
      </w:r>
    </w:p>
    <w:p w14:paraId="0000016C" w14:textId="77777777" w:rsidR="00A14DAA" w:rsidRPr="00591112" w:rsidRDefault="00000000" w:rsidP="00B35BB4">
      <w:pPr>
        <w:numPr>
          <w:ilvl w:val="1"/>
          <w:numId w:val="18"/>
        </w:numPr>
        <w:spacing w:line="360" w:lineRule="auto"/>
      </w:pPr>
      <w:r w:rsidRPr="00591112">
        <w:lastRenderedPageBreak/>
        <w:t>Batch size</w:t>
      </w:r>
    </w:p>
    <w:p w14:paraId="0000016D" w14:textId="77777777" w:rsidR="00A14DAA" w:rsidRPr="00591112" w:rsidRDefault="00000000" w:rsidP="00B35BB4">
      <w:pPr>
        <w:numPr>
          <w:ilvl w:val="1"/>
          <w:numId w:val="18"/>
        </w:numPr>
        <w:spacing w:line="360" w:lineRule="auto"/>
      </w:pPr>
      <w:r w:rsidRPr="00591112">
        <w:t>Number of epochs</w:t>
      </w:r>
    </w:p>
    <w:p w14:paraId="0000016F" w14:textId="6EC3CED2" w:rsidR="00A14DAA" w:rsidRPr="00591112" w:rsidRDefault="00A14DAA" w:rsidP="00A422EC">
      <w:pPr>
        <w:spacing w:line="480" w:lineRule="auto"/>
      </w:pPr>
    </w:p>
    <w:p w14:paraId="00000170" w14:textId="77777777" w:rsidR="00A14DAA" w:rsidRPr="00591112" w:rsidRDefault="00000000" w:rsidP="00A422EC">
      <w:pPr>
        <w:pStyle w:val="Heading3"/>
        <w:spacing w:before="0" w:after="0" w:line="480" w:lineRule="auto"/>
        <w:rPr>
          <w:rFonts w:cs="Times New Roman"/>
        </w:rPr>
      </w:pPr>
      <w:r w:rsidRPr="00591112">
        <w:rPr>
          <w:rFonts w:cs="Times New Roman"/>
        </w:rPr>
        <w:t>6. Model Interpretability with SHAP</w:t>
      </w:r>
    </w:p>
    <w:p w14:paraId="00000174" w14:textId="6929F310" w:rsidR="00A14DAA" w:rsidRPr="00591112" w:rsidRDefault="00000000" w:rsidP="003B0BDA">
      <w:pPr>
        <w:spacing w:line="480" w:lineRule="auto"/>
        <w:ind w:firstLine="360"/>
      </w:pPr>
      <w:r w:rsidRPr="00591112">
        <w:t xml:space="preserve">To explain model predictions and build trust in the results, we used </w:t>
      </w:r>
      <w:r w:rsidRPr="00E35EA0">
        <w:rPr>
          <w:bCs/>
        </w:rPr>
        <w:t>SHAP (</w:t>
      </w:r>
      <w:proofErr w:type="spellStart"/>
      <w:r w:rsidRPr="00E35EA0">
        <w:rPr>
          <w:bCs/>
        </w:rPr>
        <w:t>SHapley</w:t>
      </w:r>
      <w:proofErr w:type="spellEnd"/>
      <w:r w:rsidRPr="00E35EA0">
        <w:rPr>
          <w:bCs/>
        </w:rPr>
        <w:t xml:space="preserve"> Additive </w:t>
      </w:r>
      <w:proofErr w:type="spellStart"/>
      <w:r w:rsidRPr="00E35EA0">
        <w:rPr>
          <w:bCs/>
        </w:rPr>
        <w:t>exPlanations</w:t>
      </w:r>
      <w:proofErr w:type="spellEnd"/>
      <w:r w:rsidRPr="00E35EA0">
        <w:rPr>
          <w:bCs/>
        </w:rPr>
        <w:t xml:space="preserve">) </w:t>
      </w:r>
      <w:r w:rsidRPr="00591112">
        <w:t>on the best-performing models (</w:t>
      </w:r>
      <w:proofErr w:type="spellStart"/>
      <w:r w:rsidRPr="00591112">
        <w:t>XGBoost</w:t>
      </w:r>
      <w:proofErr w:type="spellEnd"/>
      <w:r w:rsidRPr="00591112">
        <w:t xml:space="preserve"> for Framingham, Logistic Regression for Cleveland).</w:t>
      </w:r>
      <w:r w:rsidR="00F738C1">
        <w:t xml:space="preserve"> The incorporation of SHAP provided both </w:t>
      </w:r>
      <w:r w:rsidRPr="00F738C1">
        <w:rPr>
          <w:bCs/>
        </w:rPr>
        <w:t xml:space="preserve">Global </w:t>
      </w:r>
      <w:r w:rsidR="00F738C1">
        <w:rPr>
          <w:bCs/>
        </w:rPr>
        <w:t xml:space="preserve">and Local </w:t>
      </w:r>
      <w:r w:rsidRPr="00F738C1">
        <w:rPr>
          <w:bCs/>
        </w:rPr>
        <w:t>Interpretability</w:t>
      </w:r>
      <w:r w:rsidR="00272864">
        <w:t xml:space="preserve"> </w:t>
      </w:r>
      <w:r w:rsidR="00A751DA">
        <w:t>respectively</w:t>
      </w:r>
      <w:r w:rsidR="00020959">
        <w:t xml:space="preserve"> </w:t>
      </w:r>
      <w:proofErr w:type="gramStart"/>
      <w:r w:rsidR="00943516">
        <w:t>by:</w:t>
      </w:r>
      <w:proofErr w:type="gramEnd"/>
      <w:r w:rsidRPr="00591112">
        <w:t xml:space="preserve"> </w:t>
      </w:r>
      <w:r w:rsidR="00483141">
        <w:t xml:space="preserve">a.) </w:t>
      </w:r>
      <w:r w:rsidR="00533165">
        <w:t>I</w:t>
      </w:r>
      <w:r w:rsidRPr="00591112">
        <w:t>dentif</w:t>
      </w:r>
      <w:r w:rsidR="00020959">
        <w:t xml:space="preserve">ying </w:t>
      </w:r>
      <w:r w:rsidRPr="00591112">
        <w:t>which features most influenced predictions across the entire dataset</w:t>
      </w:r>
      <w:r w:rsidR="00355877">
        <w:t>;</w:t>
      </w:r>
      <w:r w:rsidR="00483141">
        <w:t xml:space="preserve"> and </w:t>
      </w:r>
      <w:proofErr w:type="spellStart"/>
      <w:r w:rsidR="00483141">
        <w:t xml:space="preserve">b.) </w:t>
      </w:r>
      <w:proofErr w:type="spellEnd"/>
      <w:r w:rsidR="00533165">
        <w:t xml:space="preserve">Identifying </w:t>
      </w:r>
      <w:r w:rsidRPr="00591112">
        <w:t>why a particular individual was predicted to have (or not have) heart disease.</w:t>
      </w:r>
      <w:r w:rsidR="003B0BDA">
        <w:t xml:space="preserve"> </w:t>
      </w:r>
      <w:r w:rsidRPr="00591112">
        <w:t xml:space="preserve">SHAP </w:t>
      </w:r>
      <w:r w:rsidR="003B0BDA">
        <w:t xml:space="preserve">also </w:t>
      </w:r>
      <w:r w:rsidRPr="00591112">
        <w:t>provided intuitive plots showing how each feature — such as systolic blood pressure, age, smoking status — pushed the model’s prediction higher or lower.</w:t>
      </w:r>
    </w:p>
    <w:p w14:paraId="00000176" w14:textId="77777777" w:rsidR="00A14DAA" w:rsidRPr="00591112" w:rsidRDefault="00A14DAA" w:rsidP="00A422EC">
      <w:pPr>
        <w:spacing w:line="480" w:lineRule="auto"/>
      </w:pPr>
    </w:p>
    <w:p w14:paraId="00000178" w14:textId="298F536B" w:rsidR="00A14DAA" w:rsidRPr="007F6B27" w:rsidRDefault="00000000" w:rsidP="00546AAE">
      <w:pPr>
        <w:pStyle w:val="Heading1"/>
        <w:numPr>
          <w:ilvl w:val="0"/>
          <w:numId w:val="25"/>
        </w:numPr>
        <w:ind w:left="0"/>
        <w:rPr>
          <w:rFonts w:ascii="Times New Roman" w:eastAsia="Times New Roman" w:hAnsi="Times New Roman" w:cs="Times New Roman"/>
          <w:color w:val="0F4761"/>
        </w:rPr>
      </w:pPr>
      <w:r w:rsidRPr="007F6B27">
        <w:rPr>
          <w:rFonts w:ascii="Times New Roman" w:eastAsia="Times New Roman" w:hAnsi="Times New Roman" w:cs="Times New Roman"/>
        </w:rPr>
        <w:t>Results:</w:t>
      </w:r>
    </w:p>
    <w:p w14:paraId="0000017A" w14:textId="4F052A53" w:rsidR="00A14DAA" w:rsidRPr="00591112" w:rsidRDefault="00000000" w:rsidP="00A422EC">
      <w:pPr>
        <w:spacing w:line="480" w:lineRule="auto"/>
      </w:pPr>
      <w:r w:rsidRPr="00591112">
        <w:t xml:space="preserve">After training all five models on both the Framingham and Cleveland datasets, we evaluated their performance using </w:t>
      </w:r>
      <w:r w:rsidRPr="00591112">
        <w:rPr>
          <w:b/>
        </w:rPr>
        <w:t>accuracy, precision, and recall</w:t>
      </w:r>
      <w:r w:rsidRPr="00591112">
        <w:t xml:space="preserve"> — three key classification metrics. These metrics were chosen to capture both the correctness of predictions and the model’s ability to detect actual cases of heart disease, which is especially important in medical contexts.</w:t>
      </w:r>
    </w:p>
    <w:p w14:paraId="0000017B" w14:textId="3DCE9D8F" w:rsidR="00A14DAA" w:rsidRPr="00F277E9" w:rsidRDefault="00000000" w:rsidP="007A1EE6">
      <w:pPr>
        <w:pStyle w:val="Heading3"/>
        <w:spacing w:after="0" w:line="480" w:lineRule="auto"/>
        <w:rPr>
          <w:rFonts w:cs="Times New Roman"/>
          <w:u w:val="single"/>
        </w:rPr>
      </w:pPr>
      <w:r w:rsidRPr="00F277E9">
        <w:rPr>
          <w:rFonts w:cs="Times New Roman"/>
          <w:u w:val="single"/>
        </w:rPr>
        <w:t xml:space="preserve">Framingham Dataset </w:t>
      </w:r>
      <w:r w:rsidR="002F7B8A" w:rsidRPr="00F277E9">
        <w:rPr>
          <w:rFonts w:cs="Times New Roman"/>
          <w:u w:val="single"/>
        </w:rPr>
        <w:t xml:space="preserve">Results </w:t>
      </w:r>
      <w:r w:rsidRPr="00F277E9">
        <w:rPr>
          <w:rFonts w:cs="Times New Roman"/>
          <w:u w:val="single"/>
        </w:rPr>
        <w:t>(N = 4,240)</w:t>
      </w:r>
    </w:p>
    <w:p w14:paraId="25A7518C" w14:textId="390B9D9E" w:rsidR="00B91B29" w:rsidRPr="00105C14" w:rsidRDefault="00000000" w:rsidP="00105C14">
      <w:pPr>
        <w:spacing w:line="480" w:lineRule="auto"/>
      </w:pPr>
      <w:r w:rsidRPr="00591112">
        <w:t>The Framingham dataset benefited from a larger sample size and more balanced features. This enabled more complex models to learn non-linear patterns effectively.</w:t>
      </w:r>
    </w:p>
    <w:p w14:paraId="55E664E3" w14:textId="77777777" w:rsidR="0071256C" w:rsidRDefault="0071256C" w:rsidP="00C63026">
      <w:pPr>
        <w:pStyle w:val="Heading4"/>
      </w:pPr>
    </w:p>
    <w:p w14:paraId="6CB3BCC5" w14:textId="5FD3A824" w:rsidR="00637E56" w:rsidRPr="00043BF5" w:rsidRDefault="00000000" w:rsidP="00C63026">
      <w:pPr>
        <w:pStyle w:val="Heading4"/>
      </w:pPr>
      <w:r w:rsidRPr="001C6AD1">
        <w:t>Performance Summary</w:t>
      </w:r>
    </w:p>
    <w:tbl>
      <w:tblPr>
        <w:tblStyle w:val="a1"/>
        <w:tblW w:w="5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420"/>
        <w:gridCol w:w="1033"/>
        <w:gridCol w:w="1007"/>
        <w:gridCol w:w="715"/>
      </w:tblGrid>
      <w:tr w:rsidR="00A14DAA" w:rsidRPr="00591112" w14:paraId="3BB916F4" w14:textId="77777777" w:rsidTr="00043BF5">
        <w:trPr>
          <w:tblHeader/>
        </w:trPr>
        <w:tc>
          <w:tcPr>
            <w:tcW w:w="2421" w:type="dxa"/>
            <w:vAlign w:val="center"/>
          </w:tcPr>
          <w:p w14:paraId="0000017E" w14:textId="77777777" w:rsidR="00A14DAA" w:rsidRPr="00591112" w:rsidRDefault="00000000" w:rsidP="00A422EC">
            <w:pPr>
              <w:spacing w:line="480" w:lineRule="auto"/>
              <w:jc w:val="center"/>
              <w:rPr>
                <w:b/>
              </w:rPr>
            </w:pPr>
            <w:r w:rsidRPr="00591112">
              <w:rPr>
                <w:b/>
              </w:rPr>
              <w:t>Model</w:t>
            </w:r>
          </w:p>
        </w:tc>
        <w:tc>
          <w:tcPr>
            <w:tcW w:w="1033" w:type="dxa"/>
            <w:vAlign w:val="center"/>
          </w:tcPr>
          <w:p w14:paraId="0000017F" w14:textId="77777777" w:rsidR="00A14DAA" w:rsidRPr="00591112" w:rsidRDefault="00000000" w:rsidP="00A422EC">
            <w:pPr>
              <w:spacing w:line="480" w:lineRule="auto"/>
              <w:jc w:val="center"/>
              <w:rPr>
                <w:b/>
              </w:rPr>
            </w:pPr>
            <w:r w:rsidRPr="00591112">
              <w:rPr>
                <w:b/>
              </w:rPr>
              <w:t>Accuracy</w:t>
            </w:r>
          </w:p>
        </w:tc>
        <w:tc>
          <w:tcPr>
            <w:tcW w:w="1007" w:type="dxa"/>
            <w:vAlign w:val="center"/>
          </w:tcPr>
          <w:p w14:paraId="00000180" w14:textId="77777777" w:rsidR="00A14DAA" w:rsidRPr="00591112" w:rsidRDefault="00000000" w:rsidP="00A422EC">
            <w:pPr>
              <w:spacing w:line="480" w:lineRule="auto"/>
              <w:jc w:val="center"/>
              <w:rPr>
                <w:b/>
              </w:rPr>
            </w:pPr>
            <w:r w:rsidRPr="00591112">
              <w:rPr>
                <w:b/>
              </w:rPr>
              <w:t>Precision</w:t>
            </w:r>
          </w:p>
        </w:tc>
        <w:tc>
          <w:tcPr>
            <w:tcW w:w="715" w:type="dxa"/>
            <w:vAlign w:val="center"/>
          </w:tcPr>
          <w:p w14:paraId="00000181" w14:textId="77777777" w:rsidR="00A14DAA" w:rsidRPr="00591112" w:rsidRDefault="00000000" w:rsidP="00A422EC">
            <w:pPr>
              <w:spacing w:line="480" w:lineRule="auto"/>
              <w:jc w:val="center"/>
              <w:rPr>
                <w:b/>
              </w:rPr>
            </w:pPr>
            <w:r w:rsidRPr="00591112">
              <w:rPr>
                <w:b/>
              </w:rPr>
              <w:t>Recall</w:t>
            </w:r>
          </w:p>
        </w:tc>
      </w:tr>
      <w:tr w:rsidR="00A14DAA" w:rsidRPr="00591112" w14:paraId="46B25705" w14:textId="77777777" w:rsidTr="00043BF5">
        <w:tc>
          <w:tcPr>
            <w:tcW w:w="2421" w:type="dxa"/>
            <w:vAlign w:val="center"/>
          </w:tcPr>
          <w:p w14:paraId="00000182" w14:textId="77777777" w:rsidR="00A14DAA" w:rsidRPr="00591112" w:rsidRDefault="00000000" w:rsidP="00043BF5">
            <w:r w:rsidRPr="00591112">
              <w:t>Logistic Regression</w:t>
            </w:r>
          </w:p>
        </w:tc>
        <w:tc>
          <w:tcPr>
            <w:tcW w:w="1033" w:type="dxa"/>
            <w:vAlign w:val="center"/>
          </w:tcPr>
          <w:p w14:paraId="00000183" w14:textId="77777777" w:rsidR="00A14DAA" w:rsidRPr="00591112" w:rsidRDefault="00000000" w:rsidP="00043BF5">
            <w:r w:rsidRPr="00591112">
              <w:t>0.86</w:t>
            </w:r>
          </w:p>
        </w:tc>
        <w:tc>
          <w:tcPr>
            <w:tcW w:w="1007" w:type="dxa"/>
            <w:vAlign w:val="center"/>
          </w:tcPr>
          <w:p w14:paraId="00000184" w14:textId="77777777" w:rsidR="00A14DAA" w:rsidRPr="00591112" w:rsidRDefault="00000000" w:rsidP="00043BF5">
            <w:r w:rsidRPr="00591112">
              <w:t>0.85</w:t>
            </w:r>
          </w:p>
        </w:tc>
        <w:tc>
          <w:tcPr>
            <w:tcW w:w="715" w:type="dxa"/>
            <w:vAlign w:val="center"/>
          </w:tcPr>
          <w:p w14:paraId="00000185" w14:textId="77777777" w:rsidR="00A14DAA" w:rsidRPr="00591112" w:rsidRDefault="00000000" w:rsidP="00043BF5">
            <w:r w:rsidRPr="00591112">
              <w:t>0.84</w:t>
            </w:r>
          </w:p>
        </w:tc>
      </w:tr>
      <w:tr w:rsidR="00A14DAA" w:rsidRPr="00591112" w14:paraId="42C1467D" w14:textId="77777777" w:rsidTr="00043BF5">
        <w:tc>
          <w:tcPr>
            <w:tcW w:w="2421" w:type="dxa"/>
            <w:vAlign w:val="center"/>
          </w:tcPr>
          <w:p w14:paraId="00000186" w14:textId="77777777" w:rsidR="00A14DAA" w:rsidRPr="00591112" w:rsidRDefault="00000000" w:rsidP="00043BF5">
            <w:r w:rsidRPr="00591112">
              <w:t>Random Forest</w:t>
            </w:r>
          </w:p>
        </w:tc>
        <w:tc>
          <w:tcPr>
            <w:tcW w:w="1033" w:type="dxa"/>
            <w:vAlign w:val="center"/>
          </w:tcPr>
          <w:p w14:paraId="00000187" w14:textId="77777777" w:rsidR="00A14DAA" w:rsidRPr="00591112" w:rsidRDefault="00000000" w:rsidP="00043BF5">
            <w:r w:rsidRPr="00591112">
              <w:t>0.88</w:t>
            </w:r>
          </w:p>
        </w:tc>
        <w:tc>
          <w:tcPr>
            <w:tcW w:w="1007" w:type="dxa"/>
            <w:vAlign w:val="center"/>
          </w:tcPr>
          <w:p w14:paraId="00000188" w14:textId="77777777" w:rsidR="00A14DAA" w:rsidRPr="00591112" w:rsidRDefault="00000000" w:rsidP="00043BF5">
            <w:r w:rsidRPr="00591112">
              <w:t>0.87</w:t>
            </w:r>
          </w:p>
        </w:tc>
        <w:tc>
          <w:tcPr>
            <w:tcW w:w="715" w:type="dxa"/>
            <w:vAlign w:val="center"/>
          </w:tcPr>
          <w:p w14:paraId="00000189" w14:textId="77777777" w:rsidR="00A14DAA" w:rsidRPr="00591112" w:rsidRDefault="00000000" w:rsidP="00043BF5">
            <w:r w:rsidRPr="00591112">
              <w:t>0.86</w:t>
            </w:r>
          </w:p>
        </w:tc>
      </w:tr>
      <w:tr w:rsidR="00A14DAA" w:rsidRPr="00591112" w14:paraId="0BBA03ED" w14:textId="77777777" w:rsidTr="00043BF5">
        <w:tc>
          <w:tcPr>
            <w:tcW w:w="2421" w:type="dxa"/>
            <w:vAlign w:val="center"/>
          </w:tcPr>
          <w:p w14:paraId="0000018A" w14:textId="77777777" w:rsidR="00A14DAA" w:rsidRPr="00591112" w:rsidRDefault="00000000" w:rsidP="00043BF5">
            <w:proofErr w:type="spellStart"/>
            <w:r w:rsidRPr="00591112">
              <w:rPr>
                <w:b/>
              </w:rPr>
              <w:t>XGBoost</w:t>
            </w:r>
            <w:proofErr w:type="spellEnd"/>
          </w:p>
        </w:tc>
        <w:tc>
          <w:tcPr>
            <w:tcW w:w="1033" w:type="dxa"/>
            <w:vAlign w:val="center"/>
          </w:tcPr>
          <w:p w14:paraId="0000018B" w14:textId="77777777" w:rsidR="00A14DAA" w:rsidRPr="00591112" w:rsidRDefault="00000000" w:rsidP="00043BF5">
            <w:r w:rsidRPr="00591112">
              <w:rPr>
                <w:b/>
              </w:rPr>
              <w:t>0.91</w:t>
            </w:r>
          </w:p>
        </w:tc>
        <w:tc>
          <w:tcPr>
            <w:tcW w:w="1007" w:type="dxa"/>
            <w:vAlign w:val="center"/>
          </w:tcPr>
          <w:p w14:paraId="0000018C" w14:textId="77777777" w:rsidR="00A14DAA" w:rsidRPr="00591112" w:rsidRDefault="00000000" w:rsidP="00043BF5">
            <w:r w:rsidRPr="00591112">
              <w:rPr>
                <w:b/>
              </w:rPr>
              <w:t>0.91</w:t>
            </w:r>
          </w:p>
        </w:tc>
        <w:tc>
          <w:tcPr>
            <w:tcW w:w="715" w:type="dxa"/>
            <w:vAlign w:val="center"/>
          </w:tcPr>
          <w:p w14:paraId="0000018D" w14:textId="77777777" w:rsidR="00A14DAA" w:rsidRPr="00591112" w:rsidRDefault="00000000" w:rsidP="00043BF5">
            <w:r w:rsidRPr="00591112">
              <w:rPr>
                <w:b/>
              </w:rPr>
              <w:t>0.90</w:t>
            </w:r>
          </w:p>
        </w:tc>
      </w:tr>
      <w:tr w:rsidR="00A14DAA" w:rsidRPr="00591112" w14:paraId="7A355EC1" w14:textId="77777777" w:rsidTr="00043BF5">
        <w:tc>
          <w:tcPr>
            <w:tcW w:w="2421" w:type="dxa"/>
            <w:vAlign w:val="center"/>
          </w:tcPr>
          <w:p w14:paraId="0000018E" w14:textId="77777777" w:rsidR="00A14DAA" w:rsidRPr="00591112" w:rsidRDefault="00000000" w:rsidP="00043BF5">
            <w:r w:rsidRPr="00591112">
              <w:t>K-Nearest Neighbors</w:t>
            </w:r>
          </w:p>
        </w:tc>
        <w:tc>
          <w:tcPr>
            <w:tcW w:w="1033" w:type="dxa"/>
            <w:vAlign w:val="center"/>
          </w:tcPr>
          <w:p w14:paraId="0000018F" w14:textId="77777777" w:rsidR="00A14DAA" w:rsidRPr="00591112" w:rsidRDefault="00000000" w:rsidP="00043BF5">
            <w:r w:rsidRPr="00591112">
              <w:t>0.79</w:t>
            </w:r>
          </w:p>
        </w:tc>
        <w:tc>
          <w:tcPr>
            <w:tcW w:w="1007" w:type="dxa"/>
            <w:vAlign w:val="center"/>
          </w:tcPr>
          <w:p w14:paraId="00000190" w14:textId="77777777" w:rsidR="00A14DAA" w:rsidRPr="00591112" w:rsidRDefault="00000000" w:rsidP="00043BF5">
            <w:r w:rsidRPr="00591112">
              <w:t>0.77</w:t>
            </w:r>
          </w:p>
        </w:tc>
        <w:tc>
          <w:tcPr>
            <w:tcW w:w="715" w:type="dxa"/>
            <w:vAlign w:val="center"/>
          </w:tcPr>
          <w:p w14:paraId="00000191" w14:textId="77777777" w:rsidR="00A14DAA" w:rsidRPr="00591112" w:rsidRDefault="00000000" w:rsidP="00043BF5">
            <w:r w:rsidRPr="00591112">
              <w:t>0.76</w:t>
            </w:r>
          </w:p>
        </w:tc>
      </w:tr>
      <w:tr w:rsidR="00A14DAA" w:rsidRPr="00591112" w14:paraId="6C811323" w14:textId="77777777" w:rsidTr="00043BF5">
        <w:tc>
          <w:tcPr>
            <w:tcW w:w="2421" w:type="dxa"/>
            <w:vAlign w:val="center"/>
          </w:tcPr>
          <w:p w14:paraId="00000192" w14:textId="77777777" w:rsidR="00A14DAA" w:rsidRPr="00591112" w:rsidRDefault="00000000" w:rsidP="00043BF5">
            <w:r w:rsidRPr="00591112">
              <w:t>Feedforward Neural Net</w:t>
            </w:r>
          </w:p>
        </w:tc>
        <w:tc>
          <w:tcPr>
            <w:tcW w:w="1033" w:type="dxa"/>
            <w:vAlign w:val="center"/>
          </w:tcPr>
          <w:p w14:paraId="00000193" w14:textId="77777777" w:rsidR="00A14DAA" w:rsidRPr="00591112" w:rsidRDefault="00000000" w:rsidP="00043BF5">
            <w:r w:rsidRPr="00591112">
              <w:t>0.87</w:t>
            </w:r>
          </w:p>
        </w:tc>
        <w:tc>
          <w:tcPr>
            <w:tcW w:w="1007" w:type="dxa"/>
            <w:vAlign w:val="center"/>
          </w:tcPr>
          <w:p w14:paraId="00000194" w14:textId="77777777" w:rsidR="00A14DAA" w:rsidRPr="00591112" w:rsidRDefault="00000000" w:rsidP="00043BF5">
            <w:r w:rsidRPr="00591112">
              <w:t>0.85</w:t>
            </w:r>
          </w:p>
        </w:tc>
        <w:tc>
          <w:tcPr>
            <w:tcW w:w="715" w:type="dxa"/>
            <w:vAlign w:val="center"/>
          </w:tcPr>
          <w:p w14:paraId="00000195" w14:textId="77777777" w:rsidR="00A14DAA" w:rsidRPr="00591112" w:rsidRDefault="00000000" w:rsidP="00043BF5">
            <w:r w:rsidRPr="00591112">
              <w:t>0.84</w:t>
            </w:r>
          </w:p>
        </w:tc>
      </w:tr>
    </w:tbl>
    <w:p w14:paraId="65763EA4" w14:textId="77777777" w:rsidR="00EE36FA" w:rsidRDefault="00EE36FA" w:rsidP="000A32EE">
      <w:pPr>
        <w:pStyle w:val="Heading4"/>
      </w:pPr>
    </w:p>
    <w:p w14:paraId="00000196" w14:textId="21EBDA48" w:rsidR="00A14DAA" w:rsidRPr="000A32EE" w:rsidRDefault="00BB4428" w:rsidP="000A32EE">
      <w:pPr>
        <w:pStyle w:val="Heading4"/>
      </w:pPr>
      <w:r>
        <w:t>Interpretation</w:t>
      </w:r>
    </w:p>
    <w:p w14:paraId="00000197" w14:textId="77777777" w:rsidR="00A14DAA" w:rsidRPr="00591112" w:rsidRDefault="00000000" w:rsidP="00A422EC">
      <w:pPr>
        <w:numPr>
          <w:ilvl w:val="0"/>
          <w:numId w:val="20"/>
        </w:numPr>
        <w:spacing w:line="480" w:lineRule="auto"/>
      </w:pPr>
      <w:proofErr w:type="spellStart"/>
      <w:r w:rsidRPr="00591112">
        <w:rPr>
          <w:b/>
        </w:rPr>
        <w:t>XGBoost</w:t>
      </w:r>
      <w:proofErr w:type="spellEnd"/>
      <w:r w:rsidRPr="00591112">
        <w:t xml:space="preserve"> was the most effective model across all metrics. Its ability to handle high-dimensional structured data, learn complex feature interactions, and utilize boosting techniques made it ideal for this dataset.</w:t>
      </w:r>
    </w:p>
    <w:p w14:paraId="00000198" w14:textId="77777777" w:rsidR="00A14DAA" w:rsidRPr="00591112" w:rsidRDefault="00000000" w:rsidP="00A422EC">
      <w:pPr>
        <w:numPr>
          <w:ilvl w:val="0"/>
          <w:numId w:val="20"/>
        </w:numPr>
        <w:spacing w:line="480" w:lineRule="auto"/>
      </w:pPr>
      <w:r w:rsidRPr="00591112">
        <w:rPr>
          <w:b/>
        </w:rPr>
        <w:t>Random Forest</w:t>
      </w:r>
      <w:r w:rsidRPr="00591112">
        <w:t xml:space="preserve"> also performed strongly, reinforcing that tree-based models are well suited for tabular clinical data.</w:t>
      </w:r>
    </w:p>
    <w:p w14:paraId="00000199" w14:textId="77777777" w:rsidR="00A14DAA" w:rsidRPr="00591112" w:rsidRDefault="00000000" w:rsidP="00A422EC">
      <w:pPr>
        <w:numPr>
          <w:ilvl w:val="0"/>
          <w:numId w:val="20"/>
        </w:numPr>
        <w:spacing w:line="480" w:lineRule="auto"/>
      </w:pPr>
      <w:r w:rsidRPr="00591112">
        <w:t xml:space="preserve">The </w:t>
      </w:r>
      <w:r w:rsidRPr="00591112">
        <w:rPr>
          <w:b/>
        </w:rPr>
        <w:t>Feedforward Neural Network</w:t>
      </w:r>
      <w:r w:rsidRPr="00591112">
        <w:t xml:space="preserve"> was competitive but slightly less accurate than </w:t>
      </w:r>
      <w:proofErr w:type="spellStart"/>
      <w:r w:rsidRPr="00591112">
        <w:t>XGBoost</w:t>
      </w:r>
      <w:proofErr w:type="spellEnd"/>
      <w:r w:rsidRPr="00591112">
        <w:t>, likely due to limitations in training epochs and lack of deeper architecture.</w:t>
      </w:r>
    </w:p>
    <w:p w14:paraId="30A1CC70" w14:textId="1BCE46C0" w:rsidR="00187519" w:rsidRPr="00EB151E" w:rsidRDefault="00000000" w:rsidP="00A422EC">
      <w:pPr>
        <w:numPr>
          <w:ilvl w:val="0"/>
          <w:numId w:val="20"/>
        </w:numPr>
        <w:spacing w:line="480" w:lineRule="auto"/>
      </w:pPr>
      <w:r w:rsidRPr="00591112">
        <w:rPr>
          <w:b/>
        </w:rPr>
        <w:t>KNN</w:t>
      </w:r>
      <w:r w:rsidRPr="00591112">
        <w:t xml:space="preserve"> performed worst, likely due to the curse of dimensionality and the large dataset size, which increases computation and makes nearest-neighbor decisions noisy.</w:t>
      </w:r>
    </w:p>
    <w:p w14:paraId="6C36823D" w14:textId="77777777" w:rsidR="001C6AD1" w:rsidRDefault="001C6AD1" w:rsidP="00A422EC">
      <w:pPr>
        <w:pStyle w:val="Heading4"/>
        <w:spacing w:before="0" w:after="0" w:line="480" w:lineRule="auto"/>
        <w:rPr>
          <w:rFonts w:cs="Times New Roman"/>
          <w:i w:val="0"/>
          <w:iCs w:val="0"/>
          <w:u w:val="single"/>
        </w:rPr>
      </w:pPr>
    </w:p>
    <w:p w14:paraId="0000019B" w14:textId="38108120" w:rsidR="00A14DAA" w:rsidRPr="003514EA" w:rsidRDefault="00000000" w:rsidP="003514EA">
      <w:pPr>
        <w:pStyle w:val="Heading4"/>
      </w:pPr>
      <w:r w:rsidRPr="003514EA">
        <w:t>Visual Results</w:t>
      </w:r>
    </w:p>
    <w:p w14:paraId="25E652D4" w14:textId="77777777" w:rsidR="00176C83" w:rsidRDefault="00176C83" w:rsidP="00F1074E">
      <w:pPr>
        <w:spacing w:before="280" w:after="280" w:line="480" w:lineRule="auto"/>
        <w:rPr>
          <w:rFonts w:eastAsia="SimSun"/>
        </w:rPr>
      </w:pPr>
      <w:r>
        <w:rPr>
          <w:rFonts w:eastAsia="SimSun"/>
        </w:rPr>
        <w:t xml:space="preserve">The bar chart compares five classifiers — Random Forest, Logistic Regression, </w:t>
      </w:r>
      <w:proofErr w:type="spellStart"/>
      <w:r>
        <w:rPr>
          <w:rFonts w:eastAsia="SimSun"/>
        </w:rPr>
        <w:t>XGBoost</w:t>
      </w:r>
      <w:proofErr w:type="spellEnd"/>
      <w:r>
        <w:rPr>
          <w:rFonts w:eastAsia="SimSun"/>
        </w:rPr>
        <w:t xml:space="preserve">, K-Nearest </w:t>
      </w:r>
      <w:proofErr w:type="spellStart"/>
      <w:r>
        <w:rPr>
          <w:rFonts w:eastAsia="SimSun"/>
        </w:rPr>
        <w:t>Neighbours</w:t>
      </w:r>
      <w:proofErr w:type="spellEnd"/>
      <w:r>
        <w:rPr>
          <w:rFonts w:eastAsia="SimSun"/>
        </w:rPr>
        <w:t xml:space="preserve">, and Feedforward Neural Network — using three evaluation metrics: Accuracy, Average Precision, and Average Recall. </w:t>
      </w:r>
      <w:proofErr w:type="spellStart"/>
      <w:r>
        <w:rPr>
          <w:rFonts w:eastAsia="SimSun"/>
        </w:rPr>
        <w:t>XGBoost</w:t>
      </w:r>
      <w:proofErr w:type="spellEnd"/>
      <w:r>
        <w:rPr>
          <w:rFonts w:eastAsia="SimSun"/>
        </w:rPr>
        <w:t xml:space="preserve"> demonstrated the strongest overall performance across all three metrics. In contrast, the Logistic Regression shows the lowest </w:t>
      </w:r>
      <w:r>
        <w:rPr>
          <w:rFonts w:eastAsia="SimSun"/>
        </w:rPr>
        <w:lastRenderedPageBreak/>
        <w:t>scores among the models evaluated. This visual comparison helps identify which classifiers generalize better on the dataset based on multiple performance aspects.</w:t>
      </w:r>
    </w:p>
    <w:p w14:paraId="725C1237" w14:textId="2032AE65" w:rsidR="00237107" w:rsidRDefault="00237107" w:rsidP="00237107">
      <w:pPr>
        <w:pStyle w:val="Caption"/>
        <w:keepNext/>
      </w:pPr>
      <w:r w:rsidRPr="007928EA">
        <w:t>Figure 8. Classifier Performance Comparison – Framingham Dataset</w:t>
      </w:r>
    </w:p>
    <w:p w14:paraId="02447CDC" w14:textId="665B5FC3" w:rsidR="00176C83" w:rsidRDefault="00176C83" w:rsidP="00A422EC">
      <w:pPr>
        <w:spacing w:line="480" w:lineRule="auto"/>
      </w:pPr>
      <w:r>
        <w:rPr>
          <w:rFonts w:eastAsia="SimSun"/>
          <w:noProof/>
        </w:rPr>
        <w:drawing>
          <wp:inline distT="0" distB="0" distL="114300" distR="114300" wp14:anchorId="5A75B6A5" wp14:editId="70ECCCFA">
            <wp:extent cx="5737860" cy="3917950"/>
            <wp:effectExtent l="0" t="0" r="7620" b="13970"/>
            <wp:docPr id="9" name="Picture 9" descr="Screenshot 2025-04-18 16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04-18 165623"/>
                    <pic:cNvPicPr>
                      <a:picLocks noChangeAspect="1"/>
                    </pic:cNvPicPr>
                  </pic:nvPicPr>
                  <pic:blipFill>
                    <a:blip r:embed="rId18"/>
                    <a:stretch>
                      <a:fillRect/>
                    </a:stretch>
                  </pic:blipFill>
                  <pic:spPr>
                    <a:xfrm>
                      <a:off x="0" y="0"/>
                      <a:ext cx="5737860" cy="3917950"/>
                    </a:xfrm>
                    <a:prstGeom prst="rect">
                      <a:avLst/>
                    </a:prstGeom>
                  </pic:spPr>
                </pic:pic>
              </a:graphicData>
            </a:graphic>
          </wp:inline>
        </w:drawing>
      </w:r>
    </w:p>
    <w:p w14:paraId="7AADFD9C" w14:textId="1E488522" w:rsidR="00706E49" w:rsidRDefault="002425BF" w:rsidP="00706E49">
      <w:pPr>
        <w:spacing w:before="280" w:after="280"/>
      </w:pPr>
      <w:r>
        <w:t>Framingham</w:t>
      </w:r>
      <w:r w:rsidR="00706E49">
        <w:t xml:space="preserve"> SHAP </w:t>
      </w:r>
      <w:r w:rsidR="00F74F28">
        <w:t>interpretation</w:t>
      </w:r>
      <w:r w:rsidR="00DF2446">
        <w:t xml:space="preserve"> (Figure 9)</w:t>
      </w:r>
      <w:r w:rsidR="00706E49">
        <w:t>:</w:t>
      </w:r>
    </w:p>
    <w:p w14:paraId="7FE735A4" w14:textId="77777777" w:rsidR="00706E49" w:rsidRDefault="00706E49" w:rsidP="00706E49">
      <w:pPr>
        <w:numPr>
          <w:ilvl w:val="0"/>
          <w:numId w:val="21"/>
        </w:numPr>
        <w:spacing w:before="280"/>
      </w:pPr>
      <w:r>
        <w:t xml:space="preserve">The most influential features were </w:t>
      </w:r>
      <w:r>
        <w:rPr>
          <w:b/>
          <w:bCs/>
        </w:rPr>
        <w:t>education</w:t>
      </w:r>
      <w:r>
        <w:t xml:space="preserve">, </w:t>
      </w:r>
      <w:r>
        <w:rPr>
          <w:b/>
          <w:bCs/>
        </w:rPr>
        <w:t>cigarettes per day</w:t>
      </w:r>
      <w:r>
        <w:t xml:space="preserve">, </w:t>
      </w:r>
      <w:r>
        <w:rPr>
          <w:b/>
          <w:bCs/>
        </w:rPr>
        <w:t>age</w:t>
      </w:r>
      <w:r>
        <w:t xml:space="preserve">, </w:t>
      </w:r>
      <w:r>
        <w:rPr>
          <w:b/>
          <w:bCs/>
        </w:rPr>
        <w:t xml:space="preserve">current smoker </w:t>
      </w:r>
      <w:r>
        <w:t>and</w:t>
      </w:r>
      <w:r>
        <w:rPr>
          <w:b/>
          <w:bCs/>
        </w:rPr>
        <w:t xml:space="preserve"> systolic blood pressure</w:t>
      </w:r>
      <w:r>
        <w:t>.</w:t>
      </w:r>
    </w:p>
    <w:p w14:paraId="6401CB0A" w14:textId="77777777" w:rsidR="00706E49" w:rsidRDefault="00706E49" w:rsidP="00706E49">
      <w:pPr>
        <w:numPr>
          <w:ilvl w:val="0"/>
          <w:numId w:val="21"/>
        </w:numPr>
        <w:spacing w:after="280"/>
      </w:pPr>
      <w:r>
        <w:t>High SHAP values for systolic BP correlated with increased risk of CHD, aligning with prior clinical research from the Framingham Heart Study.</w:t>
      </w:r>
    </w:p>
    <w:p w14:paraId="5EC8885F" w14:textId="29E61FBA" w:rsidR="00D34D66" w:rsidRDefault="00D34D66" w:rsidP="00D34D66">
      <w:pPr>
        <w:spacing w:after="280"/>
        <w:ind w:left="720"/>
      </w:pPr>
      <w:r>
        <w:rPr>
          <w:noProof/>
        </w:rPr>
        <w:lastRenderedPageBreak/>
        <w:drawing>
          <wp:inline distT="0" distB="0" distL="114300" distR="114300" wp14:anchorId="7C5BFAD5" wp14:editId="3EC53AA7">
            <wp:extent cx="2767330" cy="2860040"/>
            <wp:effectExtent l="0" t="0" r="6350" b="5080"/>
            <wp:docPr id="3" name="Picture 3" descr="Screenshot 2025-04-10 205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4-10 205929"/>
                    <pic:cNvPicPr>
                      <a:picLocks noChangeAspect="1"/>
                    </pic:cNvPicPr>
                  </pic:nvPicPr>
                  <pic:blipFill>
                    <a:blip r:embed="rId19"/>
                    <a:stretch>
                      <a:fillRect/>
                    </a:stretch>
                  </pic:blipFill>
                  <pic:spPr>
                    <a:xfrm>
                      <a:off x="0" y="0"/>
                      <a:ext cx="2767330" cy="2860040"/>
                    </a:xfrm>
                    <a:prstGeom prst="rect">
                      <a:avLst/>
                    </a:prstGeom>
                  </pic:spPr>
                </pic:pic>
              </a:graphicData>
            </a:graphic>
          </wp:inline>
        </w:drawing>
      </w:r>
      <w:r>
        <w:rPr>
          <w:noProof/>
        </w:rPr>
        <w:drawing>
          <wp:anchor distT="0" distB="0" distL="114300" distR="114300" simplePos="0" relativeHeight="251689984" behindDoc="0" locked="0" layoutInCell="1" allowOverlap="1" wp14:anchorId="68D375ED" wp14:editId="095DBDFE">
            <wp:simplePos x="0" y="0"/>
            <wp:positionH relativeFrom="column">
              <wp:posOffset>3411731</wp:posOffset>
            </wp:positionH>
            <wp:positionV relativeFrom="paragraph">
              <wp:posOffset>0</wp:posOffset>
            </wp:positionV>
            <wp:extent cx="3011805" cy="2924175"/>
            <wp:effectExtent l="0" t="0" r="0" b="0"/>
            <wp:wrapSquare wrapText="bothSides"/>
            <wp:docPr id="6" name="Picture 6" descr="Screenshot 2025-04-18 16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4-18 16282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011805" cy="2924175"/>
                    </a:xfrm>
                    <a:prstGeom prst="rect">
                      <a:avLst/>
                    </a:prstGeom>
                  </pic:spPr>
                </pic:pic>
              </a:graphicData>
            </a:graphic>
            <wp14:sizeRelH relativeFrom="page">
              <wp14:pctWidth>0</wp14:pctWidth>
            </wp14:sizeRelH>
            <wp14:sizeRelV relativeFrom="page">
              <wp14:pctHeight>0</wp14:pctHeight>
            </wp14:sizeRelV>
          </wp:anchor>
        </w:drawing>
      </w:r>
    </w:p>
    <w:p w14:paraId="3749B1C3" w14:textId="77777777" w:rsidR="004C026D" w:rsidRPr="00266DBC" w:rsidRDefault="004C026D" w:rsidP="004C026D">
      <w:pPr>
        <w:spacing w:before="280" w:after="280"/>
        <w:rPr>
          <w:i/>
          <w:iCs/>
        </w:rPr>
      </w:pPr>
      <w:r w:rsidRPr="00266DBC">
        <w:rPr>
          <w:b/>
          <w:i/>
          <w:iCs/>
        </w:rPr>
        <w:t>Figure 9.</w:t>
      </w:r>
      <w:r w:rsidRPr="00266DBC">
        <w:rPr>
          <w:i/>
          <w:iCs/>
        </w:rPr>
        <w:t xml:space="preserve"> SHAP Summary Plot – Framingham (Using </w:t>
      </w:r>
      <w:proofErr w:type="spellStart"/>
      <w:r w:rsidRPr="00266DBC">
        <w:rPr>
          <w:i/>
          <w:iCs/>
        </w:rPr>
        <w:t>XGBoost</w:t>
      </w:r>
      <w:proofErr w:type="spellEnd"/>
      <w:r w:rsidRPr="00266DBC">
        <w:rPr>
          <w:i/>
          <w:iCs/>
        </w:rPr>
        <w:t>)</w:t>
      </w:r>
    </w:p>
    <w:p w14:paraId="000001A2" w14:textId="4D136706" w:rsidR="00A14DAA" w:rsidRPr="00591112" w:rsidRDefault="00A14DAA" w:rsidP="00A422EC">
      <w:pPr>
        <w:spacing w:line="480" w:lineRule="auto"/>
      </w:pPr>
    </w:p>
    <w:p w14:paraId="000001A3" w14:textId="74F33CAE" w:rsidR="00A14DAA" w:rsidRPr="002837D5" w:rsidRDefault="00000000" w:rsidP="00A422EC">
      <w:pPr>
        <w:pStyle w:val="Heading3"/>
        <w:spacing w:before="0" w:after="0" w:line="480" w:lineRule="auto"/>
        <w:rPr>
          <w:rFonts w:cs="Times New Roman"/>
          <w:u w:val="single"/>
        </w:rPr>
      </w:pPr>
      <w:r w:rsidRPr="002837D5">
        <w:rPr>
          <w:rFonts w:cs="Times New Roman"/>
          <w:u w:val="single"/>
        </w:rPr>
        <w:t xml:space="preserve">Cleveland Dataset </w:t>
      </w:r>
      <w:r w:rsidR="002837D5">
        <w:rPr>
          <w:rFonts w:cs="Times New Roman"/>
          <w:u w:val="single"/>
        </w:rPr>
        <w:t xml:space="preserve">Results </w:t>
      </w:r>
      <w:r w:rsidRPr="002837D5">
        <w:rPr>
          <w:rFonts w:cs="Times New Roman"/>
          <w:u w:val="single"/>
        </w:rPr>
        <w:t>(N = 303)</w:t>
      </w:r>
    </w:p>
    <w:p w14:paraId="000001A4" w14:textId="77777777" w:rsidR="00A14DAA" w:rsidRPr="00591112" w:rsidRDefault="00000000" w:rsidP="00A422EC">
      <w:pPr>
        <w:spacing w:line="480" w:lineRule="auto"/>
      </w:pPr>
      <w:r w:rsidRPr="00591112">
        <w:t>The Cleveland dataset had a much smaller sample size, which posed challenges for more complex models due to limited training data.</w:t>
      </w:r>
    </w:p>
    <w:p w14:paraId="000001A5" w14:textId="1AE5A801" w:rsidR="00A14DAA" w:rsidRPr="003514EA" w:rsidRDefault="00000000" w:rsidP="003514EA">
      <w:pPr>
        <w:pStyle w:val="Heading4"/>
      </w:pPr>
      <w:r w:rsidRPr="003514EA">
        <w:t>Performance Summary</w:t>
      </w:r>
    </w:p>
    <w:p w14:paraId="77ED76EB" w14:textId="77777777" w:rsidR="00E24E5D" w:rsidRPr="00E24E5D" w:rsidRDefault="00E24E5D" w:rsidP="00A422EC">
      <w:pPr>
        <w:spacing w:line="480" w:lineRule="auto"/>
      </w:pPr>
    </w:p>
    <w:tbl>
      <w:tblPr>
        <w:tblStyle w:val="a2"/>
        <w:tblW w:w="5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420"/>
        <w:gridCol w:w="1033"/>
        <w:gridCol w:w="1007"/>
        <w:gridCol w:w="715"/>
      </w:tblGrid>
      <w:tr w:rsidR="00A14DAA" w:rsidRPr="00591112" w14:paraId="30C0D461" w14:textId="77777777" w:rsidTr="003514EA">
        <w:trPr>
          <w:tblHeader/>
        </w:trPr>
        <w:tc>
          <w:tcPr>
            <w:tcW w:w="2421" w:type="dxa"/>
            <w:vAlign w:val="center"/>
          </w:tcPr>
          <w:p w14:paraId="000001A6" w14:textId="77777777" w:rsidR="00A14DAA" w:rsidRPr="00591112" w:rsidRDefault="00000000" w:rsidP="003514EA">
            <w:pPr>
              <w:jc w:val="center"/>
              <w:rPr>
                <w:b/>
              </w:rPr>
            </w:pPr>
            <w:r w:rsidRPr="00591112">
              <w:rPr>
                <w:b/>
              </w:rPr>
              <w:t>Model</w:t>
            </w:r>
          </w:p>
        </w:tc>
        <w:tc>
          <w:tcPr>
            <w:tcW w:w="1033" w:type="dxa"/>
            <w:vAlign w:val="center"/>
          </w:tcPr>
          <w:p w14:paraId="000001A7" w14:textId="77777777" w:rsidR="00A14DAA" w:rsidRPr="00591112" w:rsidRDefault="00000000" w:rsidP="003514EA">
            <w:pPr>
              <w:jc w:val="center"/>
              <w:rPr>
                <w:b/>
              </w:rPr>
            </w:pPr>
            <w:r w:rsidRPr="00591112">
              <w:rPr>
                <w:b/>
              </w:rPr>
              <w:t>Accuracy</w:t>
            </w:r>
          </w:p>
        </w:tc>
        <w:tc>
          <w:tcPr>
            <w:tcW w:w="1007" w:type="dxa"/>
            <w:vAlign w:val="center"/>
          </w:tcPr>
          <w:p w14:paraId="000001A8" w14:textId="77777777" w:rsidR="00A14DAA" w:rsidRPr="00591112" w:rsidRDefault="00000000" w:rsidP="003514EA">
            <w:pPr>
              <w:jc w:val="center"/>
              <w:rPr>
                <w:b/>
              </w:rPr>
            </w:pPr>
            <w:r w:rsidRPr="00591112">
              <w:rPr>
                <w:b/>
              </w:rPr>
              <w:t>Precision</w:t>
            </w:r>
          </w:p>
        </w:tc>
        <w:tc>
          <w:tcPr>
            <w:tcW w:w="715" w:type="dxa"/>
            <w:vAlign w:val="center"/>
          </w:tcPr>
          <w:p w14:paraId="000001A9" w14:textId="77777777" w:rsidR="00A14DAA" w:rsidRPr="00591112" w:rsidRDefault="00000000" w:rsidP="003514EA">
            <w:pPr>
              <w:jc w:val="center"/>
              <w:rPr>
                <w:b/>
              </w:rPr>
            </w:pPr>
            <w:r w:rsidRPr="00591112">
              <w:rPr>
                <w:b/>
              </w:rPr>
              <w:t>Recall</w:t>
            </w:r>
          </w:p>
        </w:tc>
      </w:tr>
      <w:tr w:rsidR="00A14DAA" w:rsidRPr="00591112" w14:paraId="70A069EC" w14:textId="77777777" w:rsidTr="003514EA">
        <w:tc>
          <w:tcPr>
            <w:tcW w:w="2421" w:type="dxa"/>
            <w:vAlign w:val="center"/>
          </w:tcPr>
          <w:p w14:paraId="000001AA" w14:textId="77777777" w:rsidR="00A14DAA" w:rsidRPr="00591112" w:rsidRDefault="00000000" w:rsidP="003514EA">
            <w:r w:rsidRPr="00591112">
              <w:rPr>
                <w:b/>
              </w:rPr>
              <w:t>Logistic Regression</w:t>
            </w:r>
          </w:p>
        </w:tc>
        <w:tc>
          <w:tcPr>
            <w:tcW w:w="1033" w:type="dxa"/>
            <w:vAlign w:val="center"/>
          </w:tcPr>
          <w:p w14:paraId="000001AB" w14:textId="77777777" w:rsidR="00A14DAA" w:rsidRPr="00591112" w:rsidRDefault="00000000" w:rsidP="003514EA">
            <w:r w:rsidRPr="00591112">
              <w:rPr>
                <w:b/>
              </w:rPr>
              <w:t>0.83</w:t>
            </w:r>
          </w:p>
        </w:tc>
        <w:tc>
          <w:tcPr>
            <w:tcW w:w="1007" w:type="dxa"/>
            <w:vAlign w:val="center"/>
          </w:tcPr>
          <w:p w14:paraId="000001AC" w14:textId="77777777" w:rsidR="00A14DAA" w:rsidRPr="00591112" w:rsidRDefault="00000000" w:rsidP="003514EA">
            <w:r w:rsidRPr="00591112">
              <w:rPr>
                <w:b/>
              </w:rPr>
              <w:t>0.82</w:t>
            </w:r>
          </w:p>
        </w:tc>
        <w:tc>
          <w:tcPr>
            <w:tcW w:w="715" w:type="dxa"/>
            <w:vAlign w:val="center"/>
          </w:tcPr>
          <w:p w14:paraId="000001AD" w14:textId="77777777" w:rsidR="00A14DAA" w:rsidRPr="00591112" w:rsidRDefault="00000000" w:rsidP="003514EA">
            <w:r w:rsidRPr="00591112">
              <w:rPr>
                <w:b/>
              </w:rPr>
              <w:t>0.83</w:t>
            </w:r>
          </w:p>
        </w:tc>
      </w:tr>
      <w:tr w:rsidR="00A14DAA" w:rsidRPr="00591112" w14:paraId="550C7706" w14:textId="77777777" w:rsidTr="003514EA">
        <w:tc>
          <w:tcPr>
            <w:tcW w:w="2421" w:type="dxa"/>
            <w:vAlign w:val="center"/>
          </w:tcPr>
          <w:p w14:paraId="000001AE" w14:textId="77777777" w:rsidR="00A14DAA" w:rsidRPr="00591112" w:rsidRDefault="00000000" w:rsidP="003514EA">
            <w:r w:rsidRPr="00591112">
              <w:t>Random Forest</w:t>
            </w:r>
          </w:p>
        </w:tc>
        <w:tc>
          <w:tcPr>
            <w:tcW w:w="1033" w:type="dxa"/>
            <w:vAlign w:val="center"/>
          </w:tcPr>
          <w:p w14:paraId="000001AF" w14:textId="77777777" w:rsidR="00A14DAA" w:rsidRPr="00591112" w:rsidRDefault="00000000" w:rsidP="003514EA">
            <w:r w:rsidRPr="00591112">
              <w:t>0.79</w:t>
            </w:r>
          </w:p>
        </w:tc>
        <w:tc>
          <w:tcPr>
            <w:tcW w:w="1007" w:type="dxa"/>
            <w:vAlign w:val="center"/>
          </w:tcPr>
          <w:p w14:paraId="000001B0" w14:textId="77777777" w:rsidR="00A14DAA" w:rsidRPr="00591112" w:rsidRDefault="00000000" w:rsidP="003514EA">
            <w:r w:rsidRPr="00591112">
              <w:t>0.78</w:t>
            </w:r>
          </w:p>
        </w:tc>
        <w:tc>
          <w:tcPr>
            <w:tcW w:w="715" w:type="dxa"/>
            <w:vAlign w:val="center"/>
          </w:tcPr>
          <w:p w14:paraId="000001B1" w14:textId="77777777" w:rsidR="00A14DAA" w:rsidRPr="00591112" w:rsidRDefault="00000000" w:rsidP="003514EA">
            <w:r w:rsidRPr="00591112">
              <w:t>0.76</w:t>
            </w:r>
          </w:p>
        </w:tc>
      </w:tr>
      <w:tr w:rsidR="00A14DAA" w:rsidRPr="00591112" w14:paraId="5A3EF76C" w14:textId="77777777" w:rsidTr="003514EA">
        <w:tc>
          <w:tcPr>
            <w:tcW w:w="2421" w:type="dxa"/>
            <w:vAlign w:val="center"/>
          </w:tcPr>
          <w:p w14:paraId="000001B2" w14:textId="77777777" w:rsidR="00A14DAA" w:rsidRPr="00591112" w:rsidRDefault="00000000" w:rsidP="003514EA">
            <w:proofErr w:type="spellStart"/>
            <w:r w:rsidRPr="00591112">
              <w:t>XGBoost</w:t>
            </w:r>
            <w:proofErr w:type="spellEnd"/>
          </w:p>
        </w:tc>
        <w:tc>
          <w:tcPr>
            <w:tcW w:w="1033" w:type="dxa"/>
            <w:vAlign w:val="center"/>
          </w:tcPr>
          <w:p w14:paraId="000001B3" w14:textId="77777777" w:rsidR="00A14DAA" w:rsidRPr="00591112" w:rsidRDefault="00000000" w:rsidP="003514EA">
            <w:r w:rsidRPr="00591112">
              <w:t>0.82</w:t>
            </w:r>
          </w:p>
        </w:tc>
        <w:tc>
          <w:tcPr>
            <w:tcW w:w="1007" w:type="dxa"/>
            <w:vAlign w:val="center"/>
          </w:tcPr>
          <w:p w14:paraId="000001B4" w14:textId="77777777" w:rsidR="00A14DAA" w:rsidRPr="00591112" w:rsidRDefault="00000000" w:rsidP="003514EA">
            <w:r w:rsidRPr="00591112">
              <w:t>0.81</w:t>
            </w:r>
          </w:p>
        </w:tc>
        <w:tc>
          <w:tcPr>
            <w:tcW w:w="715" w:type="dxa"/>
            <w:vAlign w:val="center"/>
          </w:tcPr>
          <w:p w14:paraId="000001B5" w14:textId="77777777" w:rsidR="00A14DAA" w:rsidRPr="00591112" w:rsidRDefault="00000000" w:rsidP="003514EA">
            <w:r w:rsidRPr="00591112">
              <w:t>0.80</w:t>
            </w:r>
          </w:p>
        </w:tc>
      </w:tr>
      <w:tr w:rsidR="00A14DAA" w:rsidRPr="00591112" w14:paraId="3CA6C6B2" w14:textId="77777777" w:rsidTr="003514EA">
        <w:tc>
          <w:tcPr>
            <w:tcW w:w="2421" w:type="dxa"/>
            <w:vAlign w:val="center"/>
          </w:tcPr>
          <w:p w14:paraId="000001B6" w14:textId="77777777" w:rsidR="00A14DAA" w:rsidRPr="00591112" w:rsidRDefault="00000000" w:rsidP="003514EA">
            <w:r w:rsidRPr="00591112">
              <w:t>K-Nearest Neighbors</w:t>
            </w:r>
          </w:p>
        </w:tc>
        <w:tc>
          <w:tcPr>
            <w:tcW w:w="1033" w:type="dxa"/>
            <w:vAlign w:val="center"/>
          </w:tcPr>
          <w:p w14:paraId="000001B7" w14:textId="77777777" w:rsidR="00A14DAA" w:rsidRPr="00591112" w:rsidRDefault="00000000" w:rsidP="003514EA">
            <w:r w:rsidRPr="00591112">
              <w:t>0.75</w:t>
            </w:r>
          </w:p>
        </w:tc>
        <w:tc>
          <w:tcPr>
            <w:tcW w:w="1007" w:type="dxa"/>
            <w:vAlign w:val="center"/>
          </w:tcPr>
          <w:p w14:paraId="000001B8" w14:textId="77777777" w:rsidR="00A14DAA" w:rsidRPr="00591112" w:rsidRDefault="00000000" w:rsidP="003514EA">
            <w:r w:rsidRPr="00591112">
              <w:t>0.74</w:t>
            </w:r>
          </w:p>
        </w:tc>
        <w:tc>
          <w:tcPr>
            <w:tcW w:w="715" w:type="dxa"/>
            <w:vAlign w:val="center"/>
          </w:tcPr>
          <w:p w14:paraId="000001B9" w14:textId="77777777" w:rsidR="00A14DAA" w:rsidRPr="00591112" w:rsidRDefault="00000000" w:rsidP="003514EA">
            <w:r w:rsidRPr="00591112">
              <w:t>0.72</w:t>
            </w:r>
          </w:p>
        </w:tc>
      </w:tr>
      <w:tr w:rsidR="00A14DAA" w:rsidRPr="00591112" w14:paraId="65217A0C" w14:textId="77777777" w:rsidTr="003514EA">
        <w:tc>
          <w:tcPr>
            <w:tcW w:w="2421" w:type="dxa"/>
            <w:vAlign w:val="center"/>
          </w:tcPr>
          <w:p w14:paraId="000001BA" w14:textId="77777777" w:rsidR="00A14DAA" w:rsidRPr="00591112" w:rsidRDefault="00000000" w:rsidP="003514EA">
            <w:r w:rsidRPr="00591112">
              <w:t>Feedforward Neural Net</w:t>
            </w:r>
          </w:p>
        </w:tc>
        <w:tc>
          <w:tcPr>
            <w:tcW w:w="1033" w:type="dxa"/>
            <w:vAlign w:val="center"/>
          </w:tcPr>
          <w:p w14:paraId="000001BB" w14:textId="77777777" w:rsidR="00A14DAA" w:rsidRPr="00591112" w:rsidRDefault="00000000" w:rsidP="003514EA">
            <w:r w:rsidRPr="00591112">
              <w:t>0.78</w:t>
            </w:r>
          </w:p>
        </w:tc>
        <w:tc>
          <w:tcPr>
            <w:tcW w:w="1007" w:type="dxa"/>
            <w:vAlign w:val="center"/>
          </w:tcPr>
          <w:p w14:paraId="000001BC" w14:textId="77777777" w:rsidR="00A14DAA" w:rsidRPr="00591112" w:rsidRDefault="00000000" w:rsidP="003514EA">
            <w:r w:rsidRPr="00591112">
              <w:t>0.77</w:t>
            </w:r>
          </w:p>
        </w:tc>
        <w:tc>
          <w:tcPr>
            <w:tcW w:w="715" w:type="dxa"/>
            <w:vAlign w:val="center"/>
          </w:tcPr>
          <w:p w14:paraId="000001BD" w14:textId="77777777" w:rsidR="00A14DAA" w:rsidRPr="00591112" w:rsidRDefault="00000000" w:rsidP="003514EA">
            <w:r w:rsidRPr="00591112">
              <w:t>0.75</w:t>
            </w:r>
          </w:p>
        </w:tc>
      </w:tr>
    </w:tbl>
    <w:p w14:paraId="13556F75" w14:textId="77777777" w:rsidR="00394685" w:rsidRDefault="00394685" w:rsidP="00A422EC">
      <w:pPr>
        <w:pStyle w:val="Heading4"/>
        <w:spacing w:before="0" w:after="0" w:line="480" w:lineRule="auto"/>
        <w:rPr>
          <w:rFonts w:cs="Times New Roman"/>
          <w:i w:val="0"/>
          <w:iCs w:val="0"/>
        </w:rPr>
      </w:pPr>
    </w:p>
    <w:p w14:paraId="000001BE" w14:textId="71C18F25" w:rsidR="00A14DAA" w:rsidRPr="00A32102" w:rsidRDefault="00DB4677" w:rsidP="00A32102">
      <w:pPr>
        <w:pStyle w:val="Heading4"/>
      </w:pPr>
      <w:r>
        <w:t>Interpretation</w:t>
      </w:r>
    </w:p>
    <w:p w14:paraId="163A0547" w14:textId="44363AC7" w:rsidR="0095701E" w:rsidRDefault="00000000" w:rsidP="0038272E">
      <w:pPr>
        <w:spacing w:line="480" w:lineRule="auto"/>
        <w:ind w:firstLine="720"/>
      </w:pPr>
      <w:r w:rsidRPr="000A163D">
        <w:t xml:space="preserve">Surprisingly, </w:t>
      </w:r>
      <w:r w:rsidRPr="00E654D0">
        <w:rPr>
          <w:b/>
          <w:bCs/>
        </w:rPr>
        <w:t xml:space="preserve">Logistic Regression </w:t>
      </w:r>
      <w:r w:rsidRPr="000A163D">
        <w:t xml:space="preserve">outperformed the more advanced models, demonstrating </w:t>
      </w:r>
      <w:r w:rsidR="000A163D" w:rsidRPr="000A163D">
        <w:t>that</w:t>
      </w:r>
      <w:r w:rsidRPr="000A163D">
        <w:t xml:space="preserve"> simple models generalize better on smaller datasets.</w:t>
      </w:r>
      <w:r w:rsidR="000A163D">
        <w:t xml:space="preserve"> </w:t>
      </w:r>
      <w:proofErr w:type="spellStart"/>
      <w:r w:rsidRPr="000A163D">
        <w:rPr>
          <w:b/>
        </w:rPr>
        <w:t>XGBoost</w:t>
      </w:r>
      <w:proofErr w:type="spellEnd"/>
      <w:r w:rsidRPr="00591112">
        <w:t xml:space="preserve"> still performed well, but its potential was slightly limited due to the lack of training data.</w:t>
      </w:r>
      <w:r w:rsidR="002D4AA2">
        <w:t xml:space="preserve"> </w:t>
      </w:r>
      <w:r w:rsidRPr="002D4AA2">
        <w:rPr>
          <w:b/>
        </w:rPr>
        <w:t>Random Forest</w:t>
      </w:r>
      <w:r w:rsidRPr="00591112">
        <w:t xml:space="preserve"> and </w:t>
      </w:r>
      <w:r w:rsidRPr="002D4AA2">
        <w:rPr>
          <w:b/>
        </w:rPr>
        <w:lastRenderedPageBreak/>
        <w:t>Neural Networks</w:t>
      </w:r>
      <w:r w:rsidRPr="00591112">
        <w:t xml:space="preserve"> saw moderate performance, struggling to generalize due to sample scarcity.</w:t>
      </w:r>
      <w:r w:rsidR="00BC43BF">
        <w:t xml:space="preserve"> </w:t>
      </w:r>
      <w:r w:rsidRPr="00BC43BF">
        <w:rPr>
          <w:b/>
        </w:rPr>
        <w:t>KNN</w:t>
      </w:r>
      <w:r w:rsidRPr="00591112">
        <w:t xml:space="preserve"> again struggled, as the limited training instances reduced its ability to accurately find meaningful neighbors.</w:t>
      </w:r>
    </w:p>
    <w:p w14:paraId="6ECBC473" w14:textId="12AA813F" w:rsidR="0095701E" w:rsidRPr="00591112" w:rsidRDefault="0095701E" w:rsidP="0095701E">
      <w:pPr>
        <w:pStyle w:val="Heading4"/>
        <w:rPr>
          <w:rFonts w:cs="Times New Roman"/>
        </w:rPr>
      </w:pPr>
      <w:r>
        <w:rPr>
          <w:rFonts w:cs="Times New Roman"/>
        </w:rPr>
        <w:t>Visual Results</w:t>
      </w:r>
    </w:p>
    <w:p w14:paraId="2448D78E" w14:textId="598ECA54" w:rsidR="003362E0" w:rsidRDefault="003362E0" w:rsidP="00422EE9">
      <w:pPr>
        <w:spacing w:before="280" w:after="280" w:line="480" w:lineRule="auto"/>
        <w:ind w:firstLine="720"/>
        <w:rPr>
          <w:rFonts w:eastAsia="SimSun"/>
        </w:rPr>
      </w:pPr>
      <w:r>
        <w:rPr>
          <w:rFonts w:eastAsia="SimSun"/>
        </w:rPr>
        <w:t>The bar chart</w:t>
      </w:r>
      <w:r w:rsidR="00474543">
        <w:rPr>
          <w:rFonts w:eastAsia="SimSun"/>
        </w:rPr>
        <w:t xml:space="preserve"> in Figure 10</w:t>
      </w:r>
      <w:r>
        <w:rPr>
          <w:rFonts w:eastAsia="SimSun"/>
        </w:rPr>
        <w:t xml:space="preserve"> compares five classifiers — Random Forest, Logistic Regression, </w:t>
      </w:r>
      <w:proofErr w:type="spellStart"/>
      <w:r>
        <w:rPr>
          <w:rFonts w:eastAsia="SimSun"/>
        </w:rPr>
        <w:t>XGBoost</w:t>
      </w:r>
      <w:proofErr w:type="spellEnd"/>
      <w:r>
        <w:rPr>
          <w:rFonts w:eastAsia="SimSun"/>
        </w:rPr>
        <w:t xml:space="preserve">, K-Nearest </w:t>
      </w:r>
      <w:proofErr w:type="spellStart"/>
      <w:r>
        <w:rPr>
          <w:rFonts w:eastAsia="SimSun"/>
        </w:rPr>
        <w:t>Neighbours</w:t>
      </w:r>
      <w:proofErr w:type="spellEnd"/>
      <w:r>
        <w:rPr>
          <w:rFonts w:eastAsia="SimSun"/>
        </w:rPr>
        <w:t>, and Feedforward Neural Network — using three evaluation metrics: Accuracy, Average Precision, and Average Recall. Logistic Regression demonstrated the strongest overall performance across all three metrics. In contrast, the Feedforward Neural Network shows the lowest scores among the models evaluated. This visual comparison helps identify which classifiers generalize better on the dataset based on multiple performance aspects.</w:t>
      </w:r>
    </w:p>
    <w:p w14:paraId="53DEDFEC" w14:textId="626DD04C" w:rsidR="00AF369D" w:rsidRPr="00474543" w:rsidRDefault="00AF369D" w:rsidP="00474543">
      <w:pPr>
        <w:spacing w:before="280" w:after="280"/>
        <w:rPr>
          <w:rFonts w:eastAsia="SimSun"/>
          <w:i/>
          <w:iCs/>
          <w:sz w:val="20"/>
          <w:szCs w:val="20"/>
        </w:rPr>
      </w:pPr>
      <w:r w:rsidRPr="00474543">
        <w:rPr>
          <w:b/>
          <w:i/>
          <w:iCs/>
          <w:sz w:val="20"/>
          <w:szCs w:val="20"/>
        </w:rPr>
        <w:t>Figure 10.</w:t>
      </w:r>
      <w:r w:rsidRPr="00474543">
        <w:rPr>
          <w:i/>
          <w:iCs/>
          <w:sz w:val="20"/>
          <w:szCs w:val="20"/>
        </w:rPr>
        <w:t xml:space="preserve">  </w:t>
      </w:r>
      <w:r w:rsidRPr="00474543">
        <w:rPr>
          <w:rFonts w:eastAsia="SimSun"/>
          <w:i/>
          <w:iCs/>
          <w:sz w:val="20"/>
          <w:szCs w:val="20"/>
        </w:rPr>
        <w:t>Classifier Performance Comparison – Cleveland Dataset</w:t>
      </w:r>
    </w:p>
    <w:p w14:paraId="4E7B0F18" w14:textId="61FEDA9E" w:rsidR="00EF4849" w:rsidRDefault="00EF4849" w:rsidP="0095701E">
      <w:pPr>
        <w:spacing w:before="280" w:after="280"/>
        <w:rPr>
          <w:rFonts w:eastAsia="SimSun"/>
        </w:rPr>
      </w:pPr>
      <w:r>
        <w:rPr>
          <w:noProof/>
        </w:rPr>
        <w:drawing>
          <wp:inline distT="0" distB="0" distL="114300" distR="114300" wp14:anchorId="0915C382" wp14:editId="5DE3F456">
            <wp:extent cx="5493834" cy="3596124"/>
            <wp:effectExtent l="0" t="0" r="5715" b="0"/>
            <wp:docPr id="5" name="Picture 5" descr="Screenshot 2025-04-10 20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4-10 203040"/>
                    <pic:cNvPicPr>
                      <a:picLocks noChangeAspect="1"/>
                    </pic:cNvPicPr>
                  </pic:nvPicPr>
                  <pic:blipFill>
                    <a:blip r:embed="rId21"/>
                    <a:stretch>
                      <a:fillRect/>
                    </a:stretch>
                  </pic:blipFill>
                  <pic:spPr>
                    <a:xfrm>
                      <a:off x="0" y="0"/>
                      <a:ext cx="5508079" cy="3605449"/>
                    </a:xfrm>
                    <a:prstGeom prst="rect">
                      <a:avLst/>
                    </a:prstGeom>
                  </pic:spPr>
                </pic:pic>
              </a:graphicData>
            </a:graphic>
          </wp:inline>
        </w:drawing>
      </w:r>
    </w:p>
    <w:p w14:paraId="789CDE3C" w14:textId="457B1F86" w:rsidR="003D6CB0" w:rsidRDefault="00222B08" w:rsidP="003D6CB0">
      <w:pPr>
        <w:spacing w:before="280" w:after="280"/>
      </w:pPr>
      <w:r>
        <w:lastRenderedPageBreak/>
        <w:t xml:space="preserve">Cleveland </w:t>
      </w:r>
      <w:r w:rsidR="003D6CB0">
        <w:t>SHAP interpretation:</w:t>
      </w:r>
    </w:p>
    <w:p w14:paraId="35069D68" w14:textId="7EA7A5ED" w:rsidR="003D6CB0" w:rsidRDefault="003D6CB0" w:rsidP="003D6CB0">
      <w:pPr>
        <w:numPr>
          <w:ilvl w:val="0"/>
          <w:numId w:val="23"/>
        </w:numPr>
        <w:spacing w:before="280"/>
      </w:pPr>
      <w:r>
        <w:t>Key features included</w:t>
      </w:r>
      <w:r w:rsidR="0092088F">
        <w:t>:</w:t>
      </w:r>
      <w:r>
        <w:t xml:space="preserve"> </w:t>
      </w:r>
      <w:r>
        <w:rPr>
          <w:b/>
          <w:bCs/>
        </w:rPr>
        <w:t>n</w:t>
      </w:r>
      <w:r>
        <w:rPr>
          <w:rFonts w:eastAsia="SimSun"/>
          <w:b/>
          <w:bCs/>
        </w:rPr>
        <w:t>umber of major vessels colored by fluoroscopy (ca)</w:t>
      </w:r>
      <w:r>
        <w:rPr>
          <w:rFonts w:eastAsia="SimSun"/>
        </w:rPr>
        <w:t xml:space="preserve">, </w:t>
      </w:r>
      <w:r>
        <w:rPr>
          <w:b/>
        </w:rPr>
        <w:t>chest pain type (cp</w:t>
      </w:r>
      <w:proofErr w:type="gramStart"/>
      <w:r>
        <w:rPr>
          <w:b/>
        </w:rPr>
        <w:t>)</w:t>
      </w:r>
      <w:r>
        <w:t xml:space="preserve">, </w:t>
      </w:r>
      <w:r>
        <w:rPr>
          <w:b/>
        </w:rPr>
        <w:t xml:space="preserve"> max</w:t>
      </w:r>
      <w:proofErr w:type="gramEnd"/>
      <w:r>
        <w:rPr>
          <w:b/>
        </w:rPr>
        <w:t xml:space="preserve"> heart rate (</w:t>
      </w:r>
      <w:proofErr w:type="spellStart"/>
      <w:r>
        <w:rPr>
          <w:b/>
        </w:rPr>
        <w:t>thalach</w:t>
      </w:r>
      <w:proofErr w:type="spellEnd"/>
      <w:r>
        <w:rPr>
          <w:b/>
        </w:rPr>
        <w:t>)</w:t>
      </w:r>
      <w:r>
        <w:t xml:space="preserve">, </w:t>
      </w:r>
      <w:r>
        <w:rPr>
          <w:b/>
        </w:rPr>
        <w:t>ST depression (</w:t>
      </w:r>
      <w:proofErr w:type="spellStart"/>
      <w:r>
        <w:rPr>
          <w:b/>
        </w:rPr>
        <w:t>oldpeak</w:t>
      </w:r>
      <w:proofErr w:type="spellEnd"/>
      <w:r>
        <w:rPr>
          <w:b/>
        </w:rPr>
        <w:t xml:space="preserve">) and slope of the </w:t>
      </w:r>
      <w:proofErr w:type="spellStart"/>
      <w:r>
        <w:rPr>
          <w:b/>
          <w:bCs/>
          <w:color w:val="000000"/>
        </w:rPr>
        <w:t>the</w:t>
      </w:r>
      <w:proofErr w:type="spellEnd"/>
      <w:r>
        <w:rPr>
          <w:b/>
          <w:bCs/>
          <w:color w:val="000000"/>
        </w:rPr>
        <w:t xml:space="preserve"> peak exercise ST segment (slope)</w:t>
      </w:r>
      <w:r>
        <w:t>.</w:t>
      </w:r>
    </w:p>
    <w:p w14:paraId="59D17120" w14:textId="4C03B255" w:rsidR="003D6CB0" w:rsidRDefault="003D6CB0" w:rsidP="003D6CB0">
      <w:pPr>
        <w:numPr>
          <w:ilvl w:val="0"/>
          <w:numId w:val="23"/>
        </w:numPr>
        <w:spacing w:after="280"/>
      </w:pPr>
      <w:r>
        <w:t>These features are known diagnostic indicators in real-world cardiology, and their prominence adds confidence to model validity.</w:t>
      </w:r>
    </w:p>
    <w:p w14:paraId="6FCA34DE" w14:textId="62F924F6" w:rsidR="00222B08" w:rsidRPr="00222B08" w:rsidRDefault="00222B08" w:rsidP="00222B08">
      <w:pPr>
        <w:spacing w:before="280" w:after="280"/>
        <w:ind w:left="360"/>
        <w:rPr>
          <w:i/>
          <w:iCs/>
          <w:sz w:val="18"/>
          <w:szCs w:val="18"/>
        </w:rPr>
      </w:pPr>
      <w:r w:rsidRPr="00222B08">
        <w:rPr>
          <w:b/>
          <w:i/>
          <w:iCs/>
          <w:sz w:val="18"/>
          <w:szCs w:val="18"/>
        </w:rPr>
        <w:t>Figure 11.</w:t>
      </w:r>
      <w:r w:rsidRPr="00222B08">
        <w:rPr>
          <w:i/>
          <w:iCs/>
          <w:sz w:val="18"/>
          <w:szCs w:val="18"/>
        </w:rPr>
        <w:t xml:space="preserve"> SHAP Summary Plot – Cleveland (Using </w:t>
      </w:r>
      <w:proofErr w:type="spellStart"/>
      <w:r w:rsidRPr="00222B08">
        <w:rPr>
          <w:i/>
          <w:iCs/>
          <w:sz w:val="18"/>
          <w:szCs w:val="18"/>
        </w:rPr>
        <w:t>XGBoost</w:t>
      </w:r>
      <w:proofErr w:type="spellEnd"/>
      <w:r w:rsidRPr="00222B08">
        <w:rPr>
          <w:i/>
          <w:iCs/>
          <w:sz w:val="18"/>
          <w:szCs w:val="18"/>
        </w:rPr>
        <w:t>)</w:t>
      </w:r>
    </w:p>
    <w:p w14:paraId="6EE77176" w14:textId="1C84F021" w:rsidR="00222B08" w:rsidRDefault="00222B08" w:rsidP="00222B08">
      <w:pPr>
        <w:spacing w:after="280"/>
        <w:ind w:left="360"/>
      </w:pPr>
      <w:r>
        <w:rPr>
          <w:noProof/>
        </w:rPr>
        <w:drawing>
          <wp:anchor distT="0" distB="0" distL="114300" distR="114300" simplePos="0" relativeHeight="251691008" behindDoc="0" locked="0" layoutInCell="1" allowOverlap="1" wp14:anchorId="70D5E541" wp14:editId="1F752A54">
            <wp:simplePos x="0" y="0"/>
            <wp:positionH relativeFrom="column">
              <wp:posOffset>3347085</wp:posOffset>
            </wp:positionH>
            <wp:positionV relativeFrom="paragraph">
              <wp:posOffset>150696</wp:posOffset>
            </wp:positionV>
            <wp:extent cx="3117215" cy="2971165"/>
            <wp:effectExtent l="0" t="0" r="0" b="635"/>
            <wp:wrapSquare wrapText="bothSides"/>
            <wp:docPr id="10" name="Picture 10" descr="Screenshot 2025-04-18 17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04-18 17114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17215" cy="297116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114300" distR="114300" wp14:anchorId="12618433" wp14:editId="3F559F9D">
            <wp:extent cx="2769870" cy="3069590"/>
            <wp:effectExtent l="0" t="0" r="3810" b="8890"/>
            <wp:docPr id="11" name="Picture 11" descr="Screenshot 2025-04-18 17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04-18 171250"/>
                    <pic:cNvPicPr>
                      <a:picLocks noChangeAspect="1"/>
                    </pic:cNvPicPr>
                  </pic:nvPicPr>
                  <pic:blipFill>
                    <a:blip r:embed="rId23"/>
                    <a:stretch>
                      <a:fillRect/>
                    </a:stretch>
                  </pic:blipFill>
                  <pic:spPr>
                    <a:xfrm>
                      <a:off x="0" y="0"/>
                      <a:ext cx="2769870" cy="3069590"/>
                    </a:xfrm>
                    <a:prstGeom prst="rect">
                      <a:avLst/>
                    </a:prstGeom>
                  </pic:spPr>
                </pic:pic>
              </a:graphicData>
            </a:graphic>
          </wp:inline>
        </w:drawing>
      </w:r>
    </w:p>
    <w:p w14:paraId="72ACCC41" w14:textId="77777777" w:rsidR="00E7047F" w:rsidRPr="00591112" w:rsidRDefault="00E7047F" w:rsidP="00E7047F">
      <w:pPr>
        <w:spacing w:line="480" w:lineRule="auto"/>
        <w:ind w:left="360"/>
      </w:pPr>
    </w:p>
    <w:p w14:paraId="3D1B479C" w14:textId="77777777" w:rsidR="001C7571" w:rsidRDefault="001C7571">
      <w:pPr>
        <w:rPr>
          <w:color w:val="0F4761" w:themeColor="accent1" w:themeShade="BF"/>
          <w:kern w:val="2"/>
          <w:sz w:val="40"/>
          <w:szCs w:val="40"/>
        </w:rPr>
      </w:pPr>
      <w:r>
        <w:br w:type="page"/>
      </w:r>
    </w:p>
    <w:p w14:paraId="000001D1" w14:textId="455A87DF" w:rsidR="00A14DAA" w:rsidRDefault="00000000" w:rsidP="00E7047F">
      <w:pPr>
        <w:pStyle w:val="Heading1"/>
        <w:numPr>
          <w:ilvl w:val="0"/>
          <w:numId w:val="25"/>
        </w:numPr>
        <w:spacing w:before="0" w:after="0" w:line="480" w:lineRule="auto"/>
        <w:ind w:left="0" w:hanging="450"/>
        <w:rPr>
          <w:rFonts w:ascii="Times New Roman" w:eastAsia="Times New Roman" w:hAnsi="Times New Roman" w:cs="Times New Roman"/>
        </w:rPr>
      </w:pPr>
      <w:r w:rsidRPr="00591112">
        <w:rPr>
          <w:rFonts w:ascii="Times New Roman" w:eastAsia="Times New Roman" w:hAnsi="Times New Roman" w:cs="Times New Roman"/>
        </w:rPr>
        <w:lastRenderedPageBreak/>
        <w:t>Discussion:</w:t>
      </w:r>
    </w:p>
    <w:p w14:paraId="5F33BD16" w14:textId="4D09A1E6" w:rsidR="00BA53BD" w:rsidRDefault="0088507F" w:rsidP="00D73954">
      <w:pPr>
        <w:spacing w:line="480" w:lineRule="auto"/>
        <w:ind w:firstLine="720"/>
      </w:pPr>
      <w:r>
        <w:t xml:space="preserve">Reviewing </w:t>
      </w:r>
      <w:r w:rsidR="00BA53BD">
        <w:t>analysis on the Cleveland dataset, our results suggest two main observational findings:</w:t>
      </w:r>
    </w:p>
    <w:p w14:paraId="628997B1" w14:textId="77777777" w:rsidR="00ED02A5" w:rsidRPr="00591112" w:rsidRDefault="00ED02A5" w:rsidP="001229C2">
      <w:pPr>
        <w:pStyle w:val="ListParagraph"/>
        <w:numPr>
          <w:ilvl w:val="0"/>
          <w:numId w:val="24"/>
        </w:numPr>
        <w:spacing w:line="480" w:lineRule="auto"/>
        <w:ind w:left="0"/>
      </w:pPr>
      <w:r w:rsidRPr="003A342D">
        <w:rPr>
          <w:bCs/>
        </w:rPr>
        <w:t>Model performance is dataset dependent</w:t>
      </w:r>
      <w:r>
        <w:rPr>
          <w:bCs/>
        </w:rPr>
        <w:t xml:space="preserve">. </w:t>
      </w:r>
      <w:r w:rsidRPr="00591112">
        <w:t xml:space="preserve">While </w:t>
      </w:r>
      <w:proofErr w:type="spellStart"/>
      <w:r w:rsidRPr="00591112">
        <w:t>XGBoost</w:t>
      </w:r>
      <w:proofErr w:type="spellEnd"/>
      <w:r w:rsidRPr="00591112">
        <w:t xml:space="preserve"> was clearly dominant on Framingham, Logistic Regression emerged as a winner on Cleveland — proving that bigger isn’t always better when it comes to model complexity.</w:t>
      </w:r>
    </w:p>
    <w:p w14:paraId="538D4494" w14:textId="77777777" w:rsidR="00ED02A5" w:rsidRDefault="00ED02A5" w:rsidP="001229C2">
      <w:pPr>
        <w:numPr>
          <w:ilvl w:val="0"/>
          <w:numId w:val="24"/>
        </w:numPr>
        <w:spacing w:line="480" w:lineRule="auto"/>
        <w:ind w:left="0"/>
      </w:pPr>
      <w:r w:rsidRPr="00554957">
        <w:rPr>
          <w:bCs/>
        </w:rPr>
        <w:t>SHAP enhanced explainability,</w:t>
      </w:r>
      <w:r w:rsidRPr="00591112">
        <w:t xml:space="preserve"> bridging the gap between AI predictions and clinical trust. Even when black-box models were used, SHAP helped interpret how decisions were made and which features influenced them most.</w:t>
      </w:r>
    </w:p>
    <w:p w14:paraId="5EE4FF76" w14:textId="6D8CD574" w:rsidR="00ED02A5" w:rsidRPr="00ED02A5" w:rsidRDefault="00ED02A5" w:rsidP="00ED02A5"/>
    <w:p w14:paraId="000001D2" w14:textId="77777777" w:rsidR="00A14DAA" w:rsidRPr="00591112" w:rsidRDefault="00000000" w:rsidP="00F61F19">
      <w:pPr>
        <w:spacing w:line="480" w:lineRule="auto"/>
        <w:ind w:firstLine="720"/>
      </w:pPr>
      <w:r w:rsidRPr="00591112">
        <w:t xml:space="preserve">Due to the strictly unbalanced nature of our initial datasets, we used SMOTE to generate synthetic examples for our minority class (yes CHD) by identifying its k-nearest neighbors, then performing random </w:t>
      </w:r>
      <w:proofErr w:type="spellStart"/>
      <w:r w:rsidRPr="00591112">
        <w:t>undersampling</w:t>
      </w:r>
      <w:proofErr w:type="spellEnd"/>
      <w:r w:rsidRPr="00591112">
        <w:t xml:space="preserve"> on the majority class (no CHD). Each feature was then scaled to center around a mean of 0 and a standard deviation of 1, to ensure uniformity and prevent models from overweighing certain features with larger numerical ranges. After preprocessing both datasets and splitting into 80% training and 20% testing, we evaluated the performance of five diverse classification models: a.) Logistic Regression; b.) Random Forest; c.) K-Nearest Neighbors (KNN); d.) Extreme Gradient Boosting (</w:t>
      </w:r>
      <w:proofErr w:type="spellStart"/>
      <w:r w:rsidRPr="00591112">
        <w:t>XGBoost</w:t>
      </w:r>
      <w:proofErr w:type="spellEnd"/>
      <w:r w:rsidRPr="00591112">
        <w:t xml:space="preserve">); e.) Feedforward Neural Network (FFN). Optimal hyperparameters for each model were tuned using </w:t>
      </w:r>
      <w:proofErr w:type="spellStart"/>
      <w:r w:rsidRPr="00591112">
        <w:t>GridSearchCV</w:t>
      </w:r>
      <w:proofErr w:type="spellEnd"/>
      <w:r w:rsidRPr="00591112">
        <w:t xml:space="preserve"> with 5-fold validation, selecting the configuration that produces the highest accuracy, precision, and recall. These classification metrics are important to balance within a model, as false positives and false negatives have particularly severe implications within medical contexts. Our results show that the Extreme Gradient Boosting (</w:t>
      </w:r>
      <w:proofErr w:type="spellStart"/>
      <w:r w:rsidRPr="00591112">
        <w:t>XGBoost</w:t>
      </w:r>
      <w:proofErr w:type="spellEnd"/>
      <w:r w:rsidRPr="00591112">
        <w:t xml:space="preserve">) model performed above 0.90 across all three </w:t>
      </w:r>
      <w:r w:rsidRPr="00591112">
        <w:lastRenderedPageBreak/>
        <w:t xml:space="preserve">classification </w:t>
      </w:r>
      <w:proofErr w:type="gramStart"/>
      <w:r w:rsidRPr="00591112">
        <w:t>metrics, and</w:t>
      </w:r>
      <w:proofErr w:type="gramEnd"/>
      <w:r w:rsidRPr="00591112">
        <w:t xml:space="preserve"> was able to learn complex feature interactions to accurately predict true positives and true negatives. The K-Nearest Neighbors (KNN) model performed the worst, with accuracy, precision, and recall values below 0.8.</w:t>
      </w:r>
    </w:p>
    <w:p w14:paraId="000001D3" w14:textId="77777777" w:rsidR="00A14DAA" w:rsidRPr="00591112" w:rsidRDefault="00000000" w:rsidP="00573798">
      <w:pPr>
        <w:spacing w:line="480" w:lineRule="auto"/>
        <w:ind w:firstLine="720"/>
      </w:pPr>
      <w:r w:rsidRPr="00591112">
        <w:t xml:space="preserve">To set our research apart from previously published analyses using the same datasets, we applied </w:t>
      </w:r>
      <w:proofErr w:type="spellStart"/>
      <w:r w:rsidRPr="00591112">
        <w:t>SHapley</w:t>
      </w:r>
      <w:proofErr w:type="spellEnd"/>
      <w:r w:rsidRPr="00591112">
        <w:t xml:space="preserve"> Additive </w:t>
      </w:r>
      <w:proofErr w:type="spellStart"/>
      <w:r w:rsidRPr="00591112">
        <w:t>exPlanations</w:t>
      </w:r>
      <w:proofErr w:type="spellEnd"/>
      <w:r w:rsidRPr="00591112">
        <w:t xml:space="preserve"> (SHAP) to parse apart the features that have the strongest predictive influence over our trained models: systolic blood pressure, glucose levels, and smoking status. Our three identified features match current medical literature and best clinical screening practices. Applying SHAP is an important step to build clinical confidence in Machine Learning </w:t>
      </w:r>
      <w:proofErr w:type="gramStart"/>
      <w:r w:rsidRPr="00591112">
        <w:t>predictions, and</w:t>
      </w:r>
      <w:proofErr w:type="gramEnd"/>
      <w:r w:rsidRPr="00591112">
        <w:t xml:space="preserve"> demonstrate that trained Machine Learning models follow a similar prioritization of features, as do trained clinicians.</w:t>
      </w:r>
    </w:p>
    <w:p w14:paraId="000001D4" w14:textId="77777777" w:rsidR="00A14DAA" w:rsidRPr="00591112" w:rsidRDefault="00000000" w:rsidP="00483644">
      <w:pPr>
        <w:spacing w:line="480" w:lineRule="auto"/>
        <w:ind w:firstLine="720"/>
      </w:pPr>
      <w:r w:rsidRPr="00591112">
        <w:t xml:space="preserve">A limitation of any healthcare project is the restricted availability of high-quality patient medical record data. This project was only able to access the most well-known and well-studied cardiac datasets, which unfortunately limits our predictive scope to reproducing and validating prior feature correlation </w:t>
      </w:r>
      <w:proofErr w:type="gramStart"/>
      <w:r w:rsidRPr="00591112">
        <w:t>findings, and</w:t>
      </w:r>
      <w:proofErr w:type="gramEnd"/>
      <w:r w:rsidRPr="00591112">
        <w:t xml:space="preserve"> testing various machine learning models to try and optimize our model’s predictive ability. We were unable to find datasets that contained additional ancillary features collected from a patient’s medical record, which would have allowed us to perform Feature Extraction to identify any </w:t>
      </w:r>
      <w:proofErr w:type="gramStart"/>
      <w:r w:rsidRPr="00591112">
        <w:t>lesser known</w:t>
      </w:r>
      <w:proofErr w:type="gramEnd"/>
      <w:r w:rsidRPr="00591112">
        <w:t xml:space="preserve"> CHD risk factors. Future studies should inspect comprehensive medical records to obtain the cleanest raw datasets, and perform all preprocessing, standardization, and EDA from scratch. Having no control over the data collection, reporting, or documentation severely limits a researcher’s ability to draw novel conclusions from a historical retrospective dataset. </w:t>
      </w:r>
    </w:p>
    <w:p w14:paraId="000001D5" w14:textId="3BE2D877" w:rsidR="00A14DAA" w:rsidRPr="00591112" w:rsidRDefault="00000000" w:rsidP="00483644">
      <w:pPr>
        <w:spacing w:line="480" w:lineRule="auto"/>
        <w:ind w:firstLine="720"/>
      </w:pPr>
      <w:r w:rsidRPr="00591112">
        <w:t xml:space="preserve">As Machine Learning research in the medical field advances, we are restricted to repeated analyses on the same handful of datasets, each with their own unique combination of </w:t>
      </w:r>
      <w:r w:rsidRPr="00591112">
        <w:lastRenderedPageBreak/>
        <w:t xml:space="preserve">inconsistencies, discrepancies, and duplications. Until open source, comprehensively high-quality medical datasets are made readily available outside of the institutions from which they are produced, only researchers who align themselves with the collecting institutions have unfettered access to identifiable patient information. </w:t>
      </w:r>
    </w:p>
    <w:p w14:paraId="7C0D5762" w14:textId="77777777" w:rsidR="008B0AD2" w:rsidRDefault="008B0AD2" w:rsidP="00A422EC">
      <w:pPr>
        <w:pStyle w:val="Heading1"/>
        <w:spacing w:before="0" w:after="0" w:line="480" w:lineRule="auto"/>
        <w:rPr>
          <w:rFonts w:ascii="Times New Roman" w:hAnsi="Times New Roman" w:cs="Times New Roman"/>
        </w:rPr>
      </w:pPr>
    </w:p>
    <w:p w14:paraId="000001D7" w14:textId="62505108" w:rsidR="00A14DAA" w:rsidRPr="00591112" w:rsidRDefault="00000000" w:rsidP="001D61F7">
      <w:pPr>
        <w:pStyle w:val="Heading1"/>
        <w:numPr>
          <w:ilvl w:val="0"/>
          <w:numId w:val="25"/>
        </w:numPr>
        <w:spacing w:before="0" w:after="0" w:line="480" w:lineRule="auto"/>
        <w:ind w:left="0" w:hanging="450"/>
        <w:rPr>
          <w:rFonts w:ascii="Times New Roman" w:eastAsia="Times New Roman" w:hAnsi="Times New Roman" w:cs="Times New Roman"/>
        </w:rPr>
      </w:pPr>
      <w:r w:rsidRPr="00591112">
        <w:rPr>
          <w:rFonts w:ascii="Times New Roman" w:eastAsia="Times New Roman" w:hAnsi="Times New Roman" w:cs="Times New Roman"/>
        </w:rPr>
        <w:t>Conclusion:</w:t>
      </w:r>
    </w:p>
    <w:p w14:paraId="000001D9" w14:textId="48D1107A" w:rsidR="00A14DAA" w:rsidRPr="00591112" w:rsidRDefault="00000000" w:rsidP="000C2A0F">
      <w:pPr>
        <w:spacing w:line="480" w:lineRule="auto"/>
        <w:ind w:firstLine="720"/>
      </w:pPr>
      <w:r w:rsidRPr="00591112">
        <w:t xml:space="preserve">Epidemiological cohort studies, like Framingham, contributed towards the shift in medical attitudes and perceptions of the time. Moving away from treating patients only after they develop cardiovascular disease, more focus was placed on preventing disease development in identifiably higher risk </w:t>
      </w:r>
      <w:proofErr w:type="gramStart"/>
      <w:r w:rsidRPr="00591112">
        <w:t>populations, and</w:t>
      </w:r>
      <w:proofErr w:type="gramEnd"/>
      <w:r w:rsidRPr="00591112">
        <w:t xml:space="preserve"> implementing early interventions to cut off disease progression. The quantification of various presentations and progressions of heart failure led to standardized assessments and diagnosis criteria, strengthening future data collection, analysis and treatments. </w:t>
      </w:r>
    </w:p>
    <w:p w14:paraId="000001DA" w14:textId="77777777" w:rsidR="00A14DAA" w:rsidRPr="00591112" w:rsidRDefault="00000000" w:rsidP="00B2042C">
      <w:pPr>
        <w:spacing w:line="480" w:lineRule="auto"/>
        <w:ind w:firstLine="720"/>
      </w:pPr>
      <w:r w:rsidRPr="00591112">
        <w:t>The Framingham data was invaluable as a control comparison cohort to demonstrate the efficacy of new medications, beta blockers and ACE-inhibitors (Levy et al, 1993). One of the most valuable contributions was the demonstration that non-rheumatic atrial fibrillation was a strong risk factor for stroke and ischemic heart disease, leading to a flurry of controlled trials on newer classes of medications: anticoagulants and anti-</w:t>
      </w:r>
      <w:proofErr w:type="spellStart"/>
      <w:r w:rsidRPr="00591112">
        <w:t>arrhythmics</w:t>
      </w:r>
      <w:proofErr w:type="spellEnd"/>
      <w:r w:rsidRPr="00591112">
        <w:t>, which are indispensable modern tools for managing heart disease. Later cohorts recruited the family members and descendants of original participants, laying the groundwork for the future identification of genetic risk factors.</w:t>
      </w:r>
    </w:p>
    <w:p w14:paraId="000001DB" w14:textId="77777777" w:rsidR="00A14DAA" w:rsidRDefault="00000000" w:rsidP="005A1941">
      <w:pPr>
        <w:spacing w:line="480" w:lineRule="auto"/>
        <w:ind w:firstLine="720"/>
      </w:pPr>
      <w:r w:rsidRPr="00591112">
        <w:lastRenderedPageBreak/>
        <w:t xml:space="preserve">Subsequent studies using the ongoing Framingham Heart Study data later identified additional cardiac risk factors </w:t>
      </w:r>
      <w:proofErr w:type="gramStart"/>
      <w:r w:rsidRPr="00591112">
        <w:t>including:</w:t>
      </w:r>
      <w:proofErr w:type="gramEnd"/>
      <w:r w:rsidRPr="00591112">
        <w:t xml:space="preserve"> increased left ventricle (LV) diameter, asymptomatic LV systolic dysfunction, diabetes, and hyperlipidemia, all still highly focused on today (Mahmood et al, 2014). Unfortunately, these features were not available in the open-source Framingham dataset, so our analysis focused on understanding the underlying methods utilized for complex medical datasets, learning to trace through historical documentation, and uncovering the innate difficulties entwined with medical Machine Learning.</w:t>
      </w:r>
    </w:p>
    <w:p w14:paraId="0AEE06E6" w14:textId="42DFA48E" w:rsidR="00714BD5" w:rsidRPr="00591112" w:rsidRDefault="00714BD5" w:rsidP="00714BD5">
      <w:pPr>
        <w:spacing w:line="480" w:lineRule="auto"/>
        <w:ind w:firstLine="720"/>
      </w:pPr>
      <w:r>
        <w:t xml:space="preserve">We have </w:t>
      </w:r>
      <w:r w:rsidR="00A12C0E">
        <w:t>concluded that the</w:t>
      </w:r>
      <w:r>
        <w:t xml:space="preserve"> stark</w:t>
      </w:r>
      <w:r w:rsidRPr="00591112">
        <w:t xml:space="preserve"> disparity between the wealth of medical data that exists in protected institutional systems, </w:t>
      </w:r>
      <w:r w:rsidR="00057720">
        <w:t>in comparison</w:t>
      </w:r>
      <w:r w:rsidRPr="00591112">
        <w:t xml:space="preserve"> to de-identified limited data sets (LDS) available publicly, </w:t>
      </w:r>
      <w:r w:rsidR="00207A6B">
        <w:t xml:space="preserve">holds responsibility in </w:t>
      </w:r>
      <w:r w:rsidRPr="00591112">
        <w:t>limit</w:t>
      </w:r>
      <w:r w:rsidR="00207A6B">
        <w:t>ing</w:t>
      </w:r>
      <w:r w:rsidRPr="00591112">
        <w:t xml:space="preserve"> the pace of medical Machine Learning research to academic hospital institutions. More effort should be placed on curating publicly available de-identified patient datasets, which could be split into healthy controls, grouped by disease, or have additional genomic information. Currently, this information is only accessible with institutional review board (IRB) approval, even from national consortium initiatives like the National Center for Biotechnology Information’s Database of Genotypes and Phenotypes (NCBI </w:t>
      </w:r>
      <w:proofErr w:type="spellStart"/>
      <w:r w:rsidRPr="00591112">
        <w:t>dbGaP</w:t>
      </w:r>
      <w:proofErr w:type="spellEnd"/>
      <w:r w:rsidRPr="00591112">
        <w:t>). Reforming the space of medical data sharing to remain highly secure, yet able to disseminate bleeding edge findings for open-source validation, could exponentially accelerate medical Machine learning research, leading to improved health outcomes.</w:t>
      </w:r>
    </w:p>
    <w:p w14:paraId="2A835203" w14:textId="77777777" w:rsidR="00714BD5" w:rsidRPr="00591112" w:rsidRDefault="00714BD5" w:rsidP="00A422EC">
      <w:pPr>
        <w:spacing w:line="480" w:lineRule="auto"/>
      </w:pPr>
    </w:p>
    <w:p w14:paraId="19A630E5" w14:textId="77777777" w:rsidR="002C065B" w:rsidRDefault="002C065B">
      <w:pPr>
        <w:rPr>
          <w:rFonts w:eastAsiaTheme="majorEastAsia"/>
          <w:color w:val="0F4761" w:themeColor="accent1" w:themeShade="BF"/>
          <w:kern w:val="2"/>
          <w:sz w:val="40"/>
          <w:szCs w:val="40"/>
        </w:rPr>
      </w:pPr>
      <w:r>
        <w:br w:type="page"/>
      </w:r>
    </w:p>
    <w:p w14:paraId="000001DC" w14:textId="09BC58C5" w:rsidR="00A14DAA" w:rsidRDefault="00DA5172" w:rsidP="00DA5172">
      <w:pPr>
        <w:pStyle w:val="Heading1"/>
        <w:numPr>
          <w:ilvl w:val="0"/>
          <w:numId w:val="25"/>
        </w:numPr>
        <w:ind w:left="0"/>
        <w:rPr>
          <w:rFonts w:ascii="Times New Roman" w:hAnsi="Times New Roman" w:cs="Times New Roman"/>
        </w:rPr>
      </w:pPr>
      <w:r w:rsidRPr="00DA5172">
        <w:rPr>
          <w:rFonts w:ascii="Times New Roman" w:hAnsi="Times New Roman" w:cs="Times New Roman"/>
        </w:rPr>
        <w:lastRenderedPageBreak/>
        <w:t>Contributions</w:t>
      </w:r>
    </w:p>
    <w:p w14:paraId="50530B16" w14:textId="77777777" w:rsidR="00DA5172" w:rsidRPr="00DA5172" w:rsidRDefault="00DA5172" w:rsidP="00DA5172"/>
    <w:p w14:paraId="1083DAC3" w14:textId="513339E1" w:rsidR="00DA5172" w:rsidRDefault="004A58C6" w:rsidP="002C4BEC">
      <w:r>
        <w:t xml:space="preserve">Based on our preliminary </w:t>
      </w:r>
      <w:r w:rsidR="00DA5172" w:rsidRPr="00DA5172">
        <w:t xml:space="preserve">findings and research, </w:t>
      </w:r>
      <w:r>
        <w:t xml:space="preserve">we unanimously </w:t>
      </w:r>
      <w:r w:rsidR="00B472D2" w:rsidRPr="00DA5172">
        <w:t xml:space="preserve">decided </w:t>
      </w:r>
      <w:r>
        <w:t xml:space="preserve">as a group </w:t>
      </w:r>
      <w:r w:rsidR="00DA5172" w:rsidRPr="00DA5172">
        <w:t xml:space="preserve">to </w:t>
      </w:r>
      <w:r w:rsidR="00B472D2">
        <w:t xml:space="preserve">initially </w:t>
      </w:r>
      <w:r w:rsidR="00DA5172" w:rsidRPr="00DA5172">
        <w:t>go with the Framingham Dataset</w:t>
      </w:r>
      <w:r w:rsidR="003D009B">
        <w:t>. As our research progressed and we met with the professor and TA, we decided to incorporate the UCI Cleveland datase</w:t>
      </w:r>
      <w:r w:rsidR="001954B1">
        <w:t xml:space="preserve">t, as well as applying SHAP to </w:t>
      </w:r>
      <w:r w:rsidR="00337E04">
        <w:t>our best performing model for both datasets.</w:t>
      </w:r>
    </w:p>
    <w:p w14:paraId="0A29E6A5" w14:textId="77777777" w:rsidR="002C4BEC" w:rsidRPr="00DA5172" w:rsidRDefault="002C4BEC" w:rsidP="002C4BEC"/>
    <w:p w14:paraId="2D6C33E5" w14:textId="51511DF1" w:rsidR="00DA5172" w:rsidRDefault="000C2527" w:rsidP="00DA5172">
      <w:r>
        <w:rPr>
          <w:u w:val="single"/>
        </w:rPr>
        <w:t xml:space="preserve">Dataset Code: </w:t>
      </w:r>
      <w:r w:rsidR="00F71AAD" w:rsidRPr="000C2527">
        <w:rPr>
          <w:u w:val="single"/>
        </w:rPr>
        <w:t>Framingham &amp; UCI Cleveland:</w:t>
      </w:r>
      <w:r w:rsidR="00F71AAD">
        <w:t xml:space="preserve"> EDA, Pre-Processing, Analysis</w:t>
      </w:r>
      <w:r w:rsidR="002E04CC">
        <w:t>, Model Training</w:t>
      </w:r>
    </w:p>
    <w:p w14:paraId="12345187" w14:textId="77777777" w:rsidR="009D0984" w:rsidRDefault="009D0984" w:rsidP="00DA5172"/>
    <w:p w14:paraId="1029FAB4" w14:textId="77777777" w:rsidR="00B552C7" w:rsidRPr="00DA5172" w:rsidRDefault="00B552C7" w:rsidP="00B552C7">
      <w:proofErr w:type="spellStart"/>
      <w:r>
        <w:t>Github</w:t>
      </w:r>
      <w:proofErr w:type="spellEnd"/>
      <w:r>
        <w:t xml:space="preserve"> Link: </w:t>
      </w:r>
      <w:hyperlink r:id="rId24" w:history="1">
        <w:r w:rsidRPr="00E1094E">
          <w:rPr>
            <w:rStyle w:val="Hyperlink"/>
          </w:rPr>
          <w:t>https://github.com/shrsai123/Heart_Disease_Prediction</w:t>
        </w:r>
      </w:hyperlink>
      <w:r>
        <w:t xml:space="preserve"> </w:t>
      </w:r>
    </w:p>
    <w:p w14:paraId="2B0FB5DA" w14:textId="5EFF3A13" w:rsidR="00DA5172" w:rsidRPr="00DA5172" w:rsidRDefault="00DA5172" w:rsidP="00DA5172"/>
    <w:p w14:paraId="31683F60" w14:textId="7F50E5D0" w:rsidR="001374FB" w:rsidRDefault="00DA5172" w:rsidP="00DF664A">
      <w:pPr>
        <w:pStyle w:val="ListParagraph"/>
        <w:numPr>
          <w:ilvl w:val="1"/>
          <w:numId w:val="28"/>
        </w:numPr>
        <w:ind w:left="90" w:hanging="270"/>
      </w:pPr>
      <w:r w:rsidRPr="00DA5172">
        <w:t xml:space="preserve">Amanda </w:t>
      </w:r>
      <w:r w:rsidR="00F71AAD">
        <w:t>performed</w:t>
      </w:r>
      <w:r w:rsidRPr="00DA5172">
        <w:t xml:space="preserve"> Exploratory Data Analysis for both datasets </w:t>
      </w:r>
      <w:r w:rsidR="00F71AAD">
        <w:t>(</w:t>
      </w:r>
      <w:r w:rsidRPr="00DA5172">
        <w:t>Framingham and UCI</w:t>
      </w:r>
      <w:r w:rsidR="00F71AAD">
        <w:t xml:space="preserve">), conducted literature review, </w:t>
      </w:r>
      <w:r w:rsidR="00070633">
        <w:t xml:space="preserve">and </w:t>
      </w:r>
      <w:r w:rsidR="00F71AAD">
        <w:t>investigated dataset quality.</w:t>
      </w:r>
      <w:r w:rsidR="00070633">
        <w:t xml:space="preserve"> </w:t>
      </w:r>
      <w:r w:rsidR="006C09A6">
        <w:t>Documented</w:t>
      </w:r>
      <w:r w:rsidR="007D21C2">
        <w:t xml:space="preserve"> methodologies for preprocessing, cleaning, and model training</w:t>
      </w:r>
      <w:r w:rsidR="00116AD4">
        <w:t xml:space="preserve"> (tested Logistic regression ROC-AUC and SHAP on Framingham).</w:t>
      </w:r>
    </w:p>
    <w:p w14:paraId="13A118C3" w14:textId="17ADF401" w:rsidR="001374FB" w:rsidRDefault="00DA5172" w:rsidP="00DF664A">
      <w:pPr>
        <w:pStyle w:val="ListParagraph"/>
        <w:numPr>
          <w:ilvl w:val="1"/>
          <w:numId w:val="28"/>
        </w:numPr>
        <w:ind w:left="90" w:hanging="270"/>
      </w:pPr>
      <w:proofErr w:type="spellStart"/>
      <w:r w:rsidRPr="00DA5172">
        <w:t>Devansh</w:t>
      </w:r>
      <w:proofErr w:type="spellEnd"/>
      <w:r w:rsidRPr="00DA5172">
        <w:t xml:space="preserve"> worked with </w:t>
      </w:r>
      <w:r w:rsidR="009A7862">
        <w:t>both the</w:t>
      </w:r>
      <w:r w:rsidRPr="00DA5172">
        <w:t xml:space="preserve"> Framingham </w:t>
      </w:r>
      <w:r w:rsidR="009A7862">
        <w:t xml:space="preserve">and </w:t>
      </w:r>
      <w:r w:rsidRPr="00DA5172">
        <w:t>UCI Dataset</w:t>
      </w:r>
      <w:r w:rsidR="009A7862">
        <w:t xml:space="preserve">s, performing preliminary </w:t>
      </w:r>
      <w:r w:rsidR="00432ED6">
        <w:t>d</w:t>
      </w:r>
      <w:r w:rsidRPr="00DA5172">
        <w:t>ata cleaning and preprocessing</w:t>
      </w:r>
      <w:r w:rsidR="00247DCA">
        <w:t>,</w:t>
      </w:r>
      <w:r w:rsidRPr="00DA5172">
        <w:t xml:space="preserve"> then training the models: KNN, Neural Networks, </w:t>
      </w:r>
      <w:r w:rsidR="00ED7F1A">
        <w:t xml:space="preserve">and </w:t>
      </w:r>
      <w:r w:rsidRPr="00DA5172">
        <w:t>SVM</w:t>
      </w:r>
      <w:r w:rsidR="00CA6BBE">
        <w:t>.</w:t>
      </w:r>
    </w:p>
    <w:p w14:paraId="3A548C3C" w14:textId="60831CF4" w:rsidR="00366EAB" w:rsidRDefault="00DA5172" w:rsidP="002D635C">
      <w:pPr>
        <w:pStyle w:val="ListParagraph"/>
        <w:numPr>
          <w:ilvl w:val="1"/>
          <w:numId w:val="28"/>
        </w:numPr>
        <w:ind w:left="90" w:hanging="270"/>
      </w:pPr>
      <w:r w:rsidRPr="00DA5172">
        <w:t xml:space="preserve">Shreyas worked with </w:t>
      </w:r>
      <w:r w:rsidR="00CA6BBE">
        <w:t>both the</w:t>
      </w:r>
      <w:r w:rsidR="00CA6BBE" w:rsidRPr="00DA5172">
        <w:t xml:space="preserve"> Framingham </w:t>
      </w:r>
      <w:r w:rsidR="00CA6BBE">
        <w:t xml:space="preserve">and </w:t>
      </w:r>
      <w:r w:rsidR="00CA6BBE" w:rsidRPr="00DA5172">
        <w:t>UCI Dataset</w:t>
      </w:r>
      <w:r w:rsidR="00CA6BBE">
        <w:t>s,</w:t>
      </w:r>
      <w:r w:rsidR="00CA6BBE">
        <w:t xml:space="preserve"> </w:t>
      </w:r>
      <w:r w:rsidR="00835F69">
        <w:t>performing</w:t>
      </w:r>
      <w:r w:rsidRPr="00DA5172">
        <w:t xml:space="preserve"> </w:t>
      </w:r>
      <w:r w:rsidR="00966F67">
        <w:t>d</w:t>
      </w:r>
      <w:r w:rsidRPr="00DA5172">
        <w:t>ata cleaning and preprocessing</w:t>
      </w:r>
      <w:r w:rsidR="00EA5CD4">
        <w:t>,</w:t>
      </w:r>
      <w:r w:rsidRPr="00DA5172">
        <w:t xml:space="preserve"> then training the models:</w:t>
      </w:r>
      <w:r w:rsidR="00EA5CD4">
        <w:t xml:space="preserve"> </w:t>
      </w:r>
      <w:r w:rsidRPr="00DA5172">
        <w:t xml:space="preserve">Logistic Regression, Random Forest, </w:t>
      </w:r>
      <w:proofErr w:type="spellStart"/>
      <w:r w:rsidR="002F0C3C">
        <w:t>XGB</w:t>
      </w:r>
      <w:r w:rsidRPr="00DA5172">
        <w:t>oost</w:t>
      </w:r>
      <w:proofErr w:type="spellEnd"/>
      <w:r w:rsidR="007D21C2">
        <w:t>.</w:t>
      </w:r>
      <w:r w:rsidRPr="00DA5172">
        <w:t xml:space="preserve"> </w:t>
      </w:r>
      <w:r w:rsidR="003E3632">
        <w:t>Applied SHAP to both Framingham and Cleveland datasets</w:t>
      </w:r>
      <w:r w:rsidR="00546420">
        <w:t xml:space="preserve"> to </w:t>
      </w:r>
      <w:r w:rsidR="000F025C">
        <w:t>interpret</w:t>
      </w:r>
      <w:r w:rsidR="00546420">
        <w:t xml:space="preserve"> key features</w:t>
      </w:r>
      <w:r w:rsidR="003E3632">
        <w:t>.</w:t>
      </w:r>
    </w:p>
    <w:p w14:paraId="7A4C9302" w14:textId="77777777" w:rsidR="00DA5172" w:rsidRPr="00DA5172" w:rsidRDefault="00DA5172" w:rsidP="00DA5172">
      <w:r w:rsidRPr="00DA5172">
        <w:t> </w:t>
      </w:r>
    </w:p>
    <w:p w14:paraId="22EB0F1C" w14:textId="171AED47" w:rsidR="00DA5172" w:rsidRPr="00DA5172" w:rsidRDefault="005E4E48" w:rsidP="00DA5172">
      <w:pPr>
        <w:rPr>
          <w:u w:val="single"/>
        </w:rPr>
      </w:pPr>
      <w:r w:rsidRPr="000C2527">
        <w:rPr>
          <w:u w:val="single"/>
        </w:rPr>
        <w:t>Presentation:</w:t>
      </w:r>
    </w:p>
    <w:p w14:paraId="2EAF5AAC" w14:textId="1939FBE0" w:rsidR="00DA5172" w:rsidRPr="00DA5172" w:rsidRDefault="00B504F1" w:rsidP="00DA5172">
      <w:r>
        <w:t>Every</w:t>
      </w:r>
      <w:r w:rsidR="00DA5172" w:rsidRPr="00DA5172">
        <w:t xml:space="preserve"> member </w:t>
      </w:r>
      <w:r>
        <w:t>worked on creating slides for their</w:t>
      </w:r>
      <w:r w:rsidR="00DA5172" w:rsidRPr="00DA5172">
        <w:t xml:space="preserve"> respective work individually</w:t>
      </w:r>
      <w:r w:rsidR="00CC4861">
        <w:t>. T</w:t>
      </w:r>
      <w:r w:rsidR="00DA5172" w:rsidRPr="00DA5172">
        <w:t>hen</w:t>
      </w:r>
      <w:r w:rsidR="00CC4861">
        <w:t>, we</w:t>
      </w:r>
      <w:r w:rsidR="00DA5172" w:rsidRPr="00DA5172">
        <w:t xml:space="preserve"> </w:t>
      </w:r>
      <w:r w:rsidR="00CC4861">
        <w:t>combined all slides, discussed the scope of our presentation, and worked</w:t>
      </w:r>
      <w:r w:rsidR="00DA5172" w:rsidRPr="00DA5172">
        <w:t xml:space="preserve"> on the final </w:t>
      </w:r>
      <w:r w:rsidR="00CC4861">
        <w:t>pacing</w:t>
      </w:r>
      <w:r w:rsidR="00DA5172" w:rsidRPr="00DA5172">
        <w:t xml:space="preserve"> of the slides</w:t>
      </w:r>
      <w:r w:rsidR="00EA46FD">
        <w:t>.</w:t>
      </w:r>
      <w:r w:rsidR="009E72E1">
        <w:t xml:space="preserve"> All members contributed equally, and are </w:t>
      </w:r>
      <w:r w:rsidR="001F5A1B">
        <w:t xml:space="preserve">very </w:t>
      </w:r>
      <w:r w:rsidR="009E72E1">
        <w:t>happy with the final presentation</w:t>
      </w:r>
      <w:r w:rsidR="001F5A1B">
        <w:t>, report, and demonstration of Machine Learning applications on medical datasets</w:t>
      </w:r>
      <w:r w:rsidR="009E72E1">
        <w:t>.</w:t>
      </w:r>
    </w:p>
    <w:p w14:paraId="1836467D" w14:textId="77777777" w:rsidR="00DA5172" w:rsidRPr="00DA5172" w:rsidRDefault="00DA5172" w:rsidP="00DA5172">
      <w:r w:rsidRPr="00DA5172">
        <w:t> </w:t>
      </w:r>
    </w:p>
    <w:p w14:paraId="753AE041" w14:textId="77777777" w:rsidR="00DA5172" w:rsidRPr="00DA5172" w:rsidRDefault="00DA5172" w:rsidP="00DA5172">
      <w:r w:rsidRPr="00DA5172">
        <w:t> </w:t>
      </w:r>
    </w:p>
    <w:p w14:paraId="6EBA1C51" w14:textId="40F0003D" w:rsidR="00DA5172" w:rsidRPr="00DA5172" w:rsidRDefault="00DA5172" w:rsidP="00DA5172">
      <w:pPr>
        <w:rPr>
          <w:u w:val="single"/>
        </w:rPr>
      </w:pPr>
      <w:r w:rsidRPr="00DA5172">
        <w:rPr>
          <w:u w:val="single"/>
        </w:rPr>
        <w:t>Report</w:t>
      </w:r>
      <w:r w:rsidRPr="008C4A6A">
        <w:rPr>
          <w:u w:val="single"/>
        </w:rPr>
        <w:t>:</w:t>
      </w:r>
    </w:p>
    <w:p w14:paraId="74DD2F42" w14:textId="77777777" w:rsidR="00DA5172" w:rsidRPr="00DA5172" w:rsidRDefault="00DA5172" w:rsidP="00DA5172">
      <w:r w:rsidRPr="00DA5172">
        <w:t> </w:t>
      </w:r>
    </w:p>
    <w:p w14:paraId="0FEA83EA" w14:textId="67C95BD7" w:rsidR="00DA5172" w:rsidRDefault="00DA5172" w:rsidP="009869AF">
      <w:r w:rsidRPr="00DA5172">
        <w:t xml:space="preserve">Each member </w:t>
      </w:r>
      <w:r w:rsidR="00F171E1">
        <w:t>wrote up</w:t>
      </w:r>
      <w:r w:rsidRPr="00DA5172">
        <w:t xml:space="preserve"> their respective part </w:t>
      </w:r>
      <w:r w:rsidR="00546ABF">
        <w:t>of</w:t>
      </w:r>
      <w:r w:rsidRPr="00DA5172">
        <w:t xml:space="preserve"> the report</w:t>
      </w:r>
      <w:r w:rsidR="00292195">
        <w:t>,</w:t>
      </w:r>
      <w:r w:rsidRPr="00DA5172">
        <w:t xml:space="preserve"> then we worked together </w:t>
      </w:r>
      <w:r w:rsidR="009869AF">
        <w:t xml:space="preserve">as a group </w:t>
      </w:r>
      <w:r w:rsidRPr="00DA5172">
        <w:t xml:space="preserve">to </w:t>
      </w:r>
      <w:r w:rsidR="009869AF">
        <w:t xml:space="preserve">combine all sections, </w:t>
      </w:r>
      <w:r w:rsidRPr="00DA5172">
        <w:t>tun</w:t>
      </w:r>
      <w:r w:rsidR="001446B5">
        <w:t>ing</w:t>
      </w:r>
      <w:r w:rsidR="009869AF">
        <w:t xml:space="preserve"> the report to </w:t>
      </w:r>
      <w:r w:rsidRPr="00DA5172">
        <w:t>adher</w:t>
      </w:r>
      <w:r w:rsidR="009869AF">
        <w:t>e to all</w:t>
      </w:r>
      <w:r w:rsidRPr="00DA5172">
        <w:t xml:space="preserve"> guidelines</w:t>
      </w:r>
      <w:r w:rsidR="009869AF">
        <w:t>, length, and detail.</w:t>
      </w:r>
      <w:r w:rsidRPr="00DA5172">
        <w:t xml:space="preserve"> </w:t>
      </w:r>
    </w:p>
    <w:p w14:paraId="0F7E5175" w14:textId="67893A34" w:rsidR="009869AF" w:rsidRPr="00DA5172" w:rsidRDefault="009869AF" w:rsidP="009869AF">
      <w:r>
        <w:t xml:space="preserve">Throughout the entire semester, all three members were constantly connected via Teams, with regularly scheduled meetings (in person and virtual) to ensure we were all on the same page, and on pace to complete the project together. </w:t>
      </w:r>
      <w:r w:rsidR="00927CDB">
        <w:t xml:space="preserve">We all learned to communicate well, and work with </w:t>
      </w:r>
      <w:proofErr w:type="spellStart"/>
      <w:r w:rsidR="00927CDB">
        <w:t>each others’</w:t>
      </w:r>
      <w:proofErr w:type="spellEnd"/>
      <w:r w:rsidR="00927CDB">
        <w:t xml:space="preserve"> different styles, to combine our shared experiences, knowledge, and technical skills and complete a project with a scope beyond anything we could </w:t>
      </w:r>
      <w:r w:rsidR="004F4CBC">
        <w:t>attempt</w:t>
      </w:r>
      <w:r w:rsidR="00927CDB">
        <w:t xml:space="preserve"> individually.  </w:t>
      </w:r>
    </w:p>
    <w:p w14:paraId="0AF3AF40" w14:textId="77777777" w:rsidR="00A8290B" w:rsidRDefault="00A8290B">
      <w:pPr>
        <w:rPr>
          <w:color w:val="0F4761" w:themeColor="accent1" w:themeShade="BF"/>
          <w:kern w:val="2"/>
          <w:sz w:val="40"/>
          <w:szCs w:val="40"/>
        </w:rPr>
      </w:pPr>
      <w:r>
        <w:br w:type="page"/>
      </w:r>
    </w:p>
    <w:p w14:paraId="000001DE" w14:textId="40F17A75" w:rsidR="00A14DAA" w:rsidRPr="00591112" w:rsidRDefault="00000000" w:rsidP="00706E4D">
      <w:pPr>
        <w:pStyle w:val="Heading1"/>
        <w:numPr>
          <w:ilvl w:val="0"/>
          <w:numId w:val="25"/>
        </w:numPr>
        <w:spacing w:before="0" w:after="0" w:line="240" w:lineRule="auto"/>
        <w:ind w:left="0" w:hanging="450"/>
        <w:rPr>
          <w:rFonts w:ascii="Times New Roman" w:eastAsia="Times New Roman" w:hAnsi="Times New Roman" w:cs="Times New Roman"/>
        </w:rPr>
      </w:pPr>
      <w:r w:rsidRPr="00591112">
        <w:rPr>
          <w:rFonts w:ascii="Times New Roman" w:eastAsia="Times New Roman" w:hAnsi="Times New Roman" w:cs="Times New Roman"/>
        </w:rPr>
        <w:lastRenderedPageBreak/>
        <w:t>References</w:t>
      </w:r>
    </w:p>
    <w:p w14:paraId="000001DF" w14:textId="77777777" w:rsidR="00A14DAA" w:rsidRPr="00591112" w:rsidRDefault="00A14DAA" w:rsidP="00706E4D"/>
    <w:p w14:paraId="000001E1" w14:textId="31A784FA" w:rsidR="00A14DAA" w:rsidRPr="00591112" w:rsidRDefault="00000000" w:rsidP="00706E4D">
      <w:r w:rsidRPr="00591112">
        <w:t xml:space="preserve">Advocate Health. (n.d.). </w:t>
      </w:r>
      <w:r w:rsidRPr="00591112">
        <w:rPr>
          <w:i/>
        </w:rPr>
        <w:t>Ischemic heart disease</w:t>
      </w:r>
      <w:r w:rsidRPr="00591112">
        <w:t xml:space="preserve">. Retrieved March 1, 2025 from </w:t>
      </w:r>
      <w:hyperlink r:id="rId25">
        <w:r w:rsidRPr="00591112">
          <w:rPr>
            <w:color w:val="467886"/>
            <w:u w:val="single"/>
          </w:rPr>
          <w:t>https://www.advocatehealth.com/health-services/advocate-heart-institute/conditions/ischemic-heart-disease</w:t>
        </w:r>
      </w:hyperlink>
    </w:p>
    <w:p w14:paraId="000001E2" w14:textId="77777777" w:rsidR="00A14DAA" w:rsidRPr="00591112" w:rsidRDefault="00A14DAA" w:rsidP="00706E4D"/>
    <w:p w14:paraId="000001E3" w14:textId="77777777" w:rsidR="00A14DAA" w:rsidRPr="00591112" w:rsidRDefault="00000000" w:rsidP="00706E4D">
      <w:proofErr w:type="spellStart"/>
      <w:r w:rsidRPr="00591112">
        <w:t>Baashar</w:t>
      </w:r>
      <w:proofErr w:type="spellEnd"/>
      <w:r w:rsidRPr="00591112">
        <w:t xml:space="preserve">, Yahia. Gamal </w:t>
      </w:r>
      <w:proofErr w:type="spellStart"/>
      <w:r w:rsidRPr="00591112">
        <w:t>Alkawsi</w:t>
      </w:r>
      <w:proofErr w:type="spellEnd"/>
      <w:r w:rsidRPr="00591112">
        <w:t xml:space="preserve">, </w:t>
      </w:r>
      <w:proofErr w:type="spellStart"/>
      <w:r w:rsidRPr="00591112">
        <w:t>Hitham</w:t>
      </w:r>
      <w:proofErr w:type="spellEnd"/>
      <w:r w:rsidRPr="00591112">
        <w:t xml:space="preserve"> </w:t>
      </w:r>
      <w:proofErr w:type="spellStart"/>
      <w:r w:rsidRPr="00591112">
        <w:t>Alhussian</w:t>
      </w:r>
      <w:proofErr w:type="spellEnd"/>
      <w:r w:rsidRPr="00591112">
        <w:t xml:space="preserve">, Luiz Fernando </w:t>
      </w:r>
      <w:proofErr w:type="spellStart"/>
      <w:r w:rsidRPr="00591112">
        <w:t>Capretz</w:t>
      </w:r>
      <w:proofErr w:type="spellEnd"/>
      <w:r w:rsidRPr="00591112">
        <w:t xml:space="preserve">, </w:t>
      </w:r>
      <w:proofErr w:type="spellStart"/>
      <w:r w:rsidRPr="00591112">
        <w:t>Ayed</w:t>
      </w:r>
      <w:proofErr w:type="spellEnd"/>
      <w:r w:rsidRPr="00591112">
        <w:t xml:space="preserve"> </w:t>
      </w:r>
      <w:proofErr w:type="spellStart"/>
      <w:r w:rsidRPr="00591112">
        <w:t>Alwadain</w:t>
      </w:r>
      <w:proofErr w:type="spellEnd"/>
      <w:r w:rsidRPr="00591112">
        <w:t xml:space="preserve">, Ammar Ahmed </w:t>
      </w:r>
      <w:proofErr w:type="spellStart"/>
      <w:r w:rsidRPr="00591112">
        <w:t>Alkahtani</w:t>
      </w:r>
      <w:proofErr w:type="spellEnd"/>
      <w:r w:rsidRPr="00591112">
        <w:t xml:space="preserve">, Malek </w:t>
      </w:r>
      <w:proofErr w:type="spellStart"/>
      <w:r w:rsidRPr="00591112">
        <w:t>Almomani</w:t>
      </w:r>
      <w:proofErr w:type="spellEnd"/>
      <w:r w:rsidRPr="00591112">
        <w:t xml:space="preserve">. (2022). </w:t>
      </w:r>
      <w:r w:rsidRPr="00591112">
        <w:rPr>
          <w:i/>
        </w:rPr>
        <w:t xml:space="preserve">Effectiveness of Artificial Intelligence Models for Cardiovascular Disease Prediction: Network Meta-Analysis. </w:t>
      </w:r>
      <w:r w:rsidRPr="00591112">
        <w:t>Wiley Online Library.</w:t>
      </w:r>
      <w:r w:rsidRPr="00591112">
        <w:rPr>
          <w:i/>
        </w:rPr>
        <w:t xml:space="preserve">  </w:t>
      </w:r>
      <w:hyperlink r:id="rId26">
        <w:r w:rsidRPr="00591112">
          <w:rPr>
            <w:color w:val="467886"/>
            <w:u w:val="single"/>
          </w:rPr>
          <w:t>https://onlinelibrary.wiley.com/doi/full/10.1155/2022/5849995</w:t>
        </w:r>
      </w:hyperlink>
      <w:r w:rsidRPr="00591112">
        <w:t xml:space="preserve"> </w:t>
      </w:r>
    </w:p>
    <w:p w14:paraId="000001E4" w14:textId="77777777" w:rsidR="00A14DAA" w:rsidRPr="00591112" w:rsidRDefault="00A14DAA" w:rsidP="00706E4D"/>
    <w:p w14:paraId="000001E5" w14:textId="77777777" w:rsidR="00A14DAA" w:rsidRPr="00591112" w:rsidRDefault="00000000" w:rsidP="00706E4D">
      <w:r w:rsidRPr="00591112">
        <w:t xml:space="preserve">Levy, Daniel. </w:t>
      </w:r>
      <w:proofErr w:type="spellStart"/>
      <w:r w:rsidRPr="00591112">
        <w:t>Kannel</w:t>
      </w:r>
      <w:proofErr w:type="spellEnd"/>
      <w:r w:rsidRPr="00591112">
        <w:t xml:space="preserve">, William. Ho, Kalon. Pinsky, Joan. (1993). </w:t>
      </w:r>
      <w:r w:rsidRPr="00591112">
        <w:rPr>
          <w:i/>
        </w:rPr>
        <w:t>The epidemiology of heart failure: The Framingham Study</w:t>
      </w:r>
      <w:r w:rsidRPr="00591112">
        <w:t xml:space="preserve">. </w:t>
      </w:r>
      <w:r w:rsidRPr="00591112">
        <w:rPr>
          <w:i/>
        </w:rPr>
        <w:t xml:space="preserve">Journal of the American College of Cardiology. 22. 6A-13A. </w:t>
      </w:r>
      <w:r w:rsidRPr="00591112">
        <w:t>10.1016/0735-1097(93)90455-A.</w:t>
      </w:r>
    </w:p>
    <w:p w14:paraId="000001E8" w14:textId="77777777" w:rsidR="00A14DAA" w:rsidRPr="00591112" w:rsidRDefault="00A14DAA" w:rsidP="00706E4D"/>
    <w:p w14:paraId="000001E9" w14:textId="77777777" w:rsidR="00A14DAA" w:rsidRPr="00591112" w:rsidRDefault="00000000" w:rsidP="00706E4D">
      <w:r w:rsidRPr="00591112">
        <w:t xml:space="preserve">Mahmood, Syed. Levy, Daniel. Vasa, Ramachandran. Wang, Thomas. (2014). </w:t>
      </w:r>
      <w:r w:rsidRPr="00591112">
        <w:rPr>
          <w:i/>
        </w:rPr>
        <w:t>The Framingham Heart Study and the epidemiology of cardiovascular disease: a historical perspective.</w:t>
      </w:r>
      <w:r w:rsidRPr="00591112">
        <w:t xml:space="preserve"> Lancet. 2014 Mar 15;383(9921):999-1008. </w:t>
      </w:r>
      <w:proofErr w:type="spellStart"/>
      <w:r w:rsidRPr="00591112">
        <w:t>doi</w:t>
      </w:r>
      <w:proofErr w:type="spellEnd"/>
      <w:r w:rsidRPr="00591112">
        <w:t xml:space="preserve">: 10.1016/S0140-6736(13)61752-3. </w:t>
      </w:r>
      <w:proofErr w:type="spellStart"/>
      <w:r w:rsidRPr="00591112">
        <w:t>Epub</w:t>
      </w:r>
      <w:proofErr w:type="spellEnd"/>
      <w:r w:rsidRPr="00591112">
        <w:t xml:space="preserve"> 2013 Sep 29. PMID: 24084292; PMCID: PMC4159698.</w:t>
      </w:r>
    </w:p>
    <w:p w14:paraId="000001EA" w14:textId="77777777" w:rsidR="00A14DAA" w:rsidRPr="00591112" w:rsidRDefault="00A14DAA" w:rsidP="00706E4D"/>
    <w:p w14:paraId="000001EB" w14:textId="77777777" w:rsidR="00A14DAA" w:rsidRPr="00591112" w:rsidRDefault="00000000" w:rsidP="00706E4D">
      <w:pPr>
        <w:rPr>
          <w:b/>
          <w:i/>
        </w:rPr>
      </w:pPr>
      <w:r w:rsidRPr="00591112">
        <w:t xml:space="preserve">McKee, Patrick. Castelli, William. McNamara Patricia. </w:t>
      </w:r>
      <w:proofErr w:type="spellStart"/>
      <w:r w:rsidRPr="00591112">
        <w:t>Kannel</w:t>
      </w:r>
      <w:proofErr w:type="spellEnd"/>
      <w:r w:rsidRPr="00591112">
        <w:t xml:space="preserve">, William. (1971). </w:t>
      </w:r>
      <w:r w:rsidRPr="00591112">
        <w:rPr>
          <w:i/>
        </w:rPr>
        <w:t>The Natural History of Congestive Heart Failure: The Framingham Study.</w:t>
      </w:r>
      <w:r w:rsidRPr="00591112">
        <w:rPr>
          <w:b/>
          <w:i/>
        </w:rPr>
        <w:t xml:space="preserve"> </w:t>
      </w:r>
      <w:r w:rsidRPr="00591112">
        <w:rPr>
          <w:i/>
        </w:rPr>
        <w:t>New England Journal of Medicine, 285</w:t>
      </w:r>
      <w:r w:rsidRPr="00591112">
        <w:t xml:space="preserve">(26). </w:t>
      </w:r>
      <w:hyperlink r:id="rId27">
        <w:r w:rsidRPr="00591112">
          <w:rPr>
            <w:color w:val="467886"/>
            <w:u w:val="single"/>
          </w:rPr>
          <w:t>https://doi.org/10.1056/NEJM197112232852601</w:t>
        </w:r>
      </w:hyperlink>
    </w:p>
    <w:p w14:paraId="000001ED" w14:textId="77777777" w:rsidR="00A14DAA" w:rsidRPr="00591112" w:rsidRDefault="00A14DAA" w:rsidP="00706E4D"/>
    <w:p w14:paraId="000001EE" w14:textId="77777777" w:rsidR="00A14DAA" w:rsidRPr="00591112" w:rsidRDefault="00000000" w:rsidP="00706E4D">
      <w:r w:rsidRPr="00591112">
        <w:t xml:space="preserve">Mayo Clinic. (n.d.). </w:t>
      </w:r>
      <w:r w:rsidRPr="00591112">
        <w:rPr>
          <w:i/>
        </w:rPr>
        <w:t>Heart disease</w:t>
      </w:r>
      <w:r w:rsidRPr="00591112">
        <w:t xml:space="preserve">. Mayo Clinic. Retrieved March 1, 2025 from </w:t>
      </w:r>
      <w:hyperlink r:id="rId28">
        <w:r w:rsidRPr="00591112">
          <w:rPr>
            <w:color w:val="467886"/>
            <w:u w:val="single"/>
          </w:rPr>
          <w:t>https://www.mayoclinic.org/diseases-conditions/heart-disease/symptoms-causes/syc-20353118</w:t>
        </w:r>
      </w:hyperlink>
    </w:p>
    <w:p w14:paraId="000001F0" w14:textId="77777777" w:rsidR="00A14DAA" w:rsidRPr="00591112" w:rsidRDefault="00A14DAA" w:rsidP="00706E4D"/>
    <w:p w14:paraId="000001F1" w14:textId="77777777" w:rsidR="00A14DAA" w:rsidRPr="00591112" w:rsidRDefault="00000000" w:rsidP="00706E4D">
      <w:r w:rsidRPr="00591112">
        <w:t>World Health Organization (n.d.). (2024, August 7).</w:t>
      </w:r>
      <w:r w:rsidRPr="00591112">
        <w:rPr>
          <w:i/>
        </w:rPr>
        <w:t xml:space="preserve"> The top 10 causes of death</w:t>
      </w:r>
      <w:r w:rsidRPr="00591112">
        <w:t xml:space="preserve">. Retrieved March 1, </w:t>
      </w:r>
      <w:proofErr w:type="gramStart"/>
      <w:r w:rsidRPr="00591112">
        <w:t>2025</w:t>
      </w:r>
      <w:proofErr w:type="gramEnd"/>
      <w:r w:rsidRPr="00591112">
        <w:t xml:space="preserve"> from</w:t>
      </w:r>
    </w:p>
    <w:p w14:paraId="000001F2" w14:textId="77777777" w:rsidR="00A14DAA" w:rsidRPr="00591112" w:rsidRDefault="00000000" w:rsidP="00706E4D">
      <w:hyperlink r:id="rId29">
        <w:r w:rsidRPr="00591112">
          <w:rPr>
            <w:color w:val="467886"/>
            <w:u w:val="single"/>
          </w:rPr>
          <w:t>https://www.who.int/news-room/fact-sheets/detail/the-top-10-causes-of-death</w:t>
        </w:r>
      </w:hyperlink>
      <w:r w:rsidRPr="00591112">
        <w:t xml:space="preserve"> </w:t>
      </w:r>
    </w:p>
    <w:p w14:paraId="000001F3" w14:textId="77777777" w:rsidR="00A14DAA" w:rsidRPr="00591112" w:rsidRDefault="00A14DAA" w:rsidP="00706E4D"/>
    <w:p w14:paraId="000001F4" w14:textId="77777777" w:rsidR="00A14DAA" w:rsidRPr="00591112" w:rsidRDefault="00000000" w:rsidP="00706E4D">
      <w:r w:rsidRPr="00591112">
        <w:br w:type="page"/>
      </w:r>
    </w:p>
    <w:p w14:paraId="35BBF9E1" w14:textId="77777777" w:rsidR="00822C9B" w:rsidRPr="00B8180C" w:rsidRDefault="00822C9B" w:rsidP="00A422EC">
      <w:pPr>
        <w:pStyle w:val="Heading1"/>
        <w:spacing w:before="0" w:after="0" w:line="480" w:lineRule="auto"/>
        <w:rPr>
          <w:rFonts w:ascii="Times New Roman" w:hAnsi="Times New Roman" w:cs="Times New Roman"/>
        </w:rPr>
      </w:pPr>
      <w:r w:rsidRPr="00B8180C">
        <w:rPr>
          <w:rFonts w:ascii="Times New Roman" w:hAnsi="Times New Roman" w:cs="Times New Roman"/>
        </w:rPr>
        <w:lastRenderedPageBreak/>
        <w:t xml:space="preserve">Appendix A: </w:t>
      </w:r>
      <w:r>
        <w:rPr>
          <w:rFonts w:ascii="Times New Roman" w:hAnsi="Times New Roman" w:cs="Times New Roman"/>
        </w:rPr>
        <w:t xml:space="preserve">Additional </w:t>
      </w:r>
      <w:r w:rsidRPr="00B8180C">
        <w:rPr>
          <w:rFonts w:ascii="Times New Roman" w:hAnsi="Times New Roman" w:cs="Times New Roman"/>
        </w:rPr>
        <w:t>Figures</w:t>
      </w:r>
    </w:p>
    <w:p w14:paraId="076E0DB3" w14:textId="77777777" w:rsidR="00822C9B" w:rsidRPr="008E7E79" w:rsidRDefault="00822C9B" w:rsidP="00A422EC">
      <w:pPr>
        <w:spacing w:line="480" w:lineRule="auto"/>
      </w:pPr>
    </w:p>
    <w:p w14:paraId="24104127" w14:textId="77777777" w:rsidR="00822C9B" w:rsidRPr="007E23AC" w:rsidRDefault="00822C9B" w:rsidP="00A422EC">
      <w:pPr>
        <w:pStyle w:val="Caption"/>
        <w:spacing w:after="0" w:line="480" w:lineRule="auto"/>
        <w:rPr>
          <w:noProof/>
        </w:rPr>
      </w:pPr>
      <w:r>
        <w:t xml:space="preserve">Appendix Table 1: Framingham </w:t>
      </w:r>
      <w:proofErr w:type="spellStart"/>
      <w:r>
        <w:t>substudy</w:t>
      </w:r>
      <w:proofErr w:type="spellEnd"/>
      <w:r>
        <w:t xml:space="preserve"> cohorts (Mahmood et al., 2014).</w:t>
      </w:r>
    </w:p>
    <w:p w14:paraId="1EA046B1" w14:textId="77777777" w:rsidR="00822C9B" w:rsidRPr="00E94C1A" w:rsidRDefault="00822C9B" w:rsidP="00A422EC">
      <w:pPr>
        <w:spacing w:line="480" w:lineRule="auto"/>
      </w:pPr>
      <w:r w:rsidRPr="00B8180C">
        <w:rPr>
          <w:noProof/>
        </w:rPr>
        <w:drawing>
          <wp:anchor distT="0" distB="0" distL="114300" distR="114300" simplePos="0" relativeHeight="251678720" behindDoc="0" locked="0" layoutInCell="1" allowOverlap="1" wp14:anchorId="3899BA44" wp14:editId="7C8B9FC3">
            <wp:simplePos x="0" y="0"/>
            <wp:positionH relativeFrom="column">
              <wp:posOffset>-208280</wp:posOffset>
            </wp:positionH>
            <wp:positionV relativeFrom="paragraph">
              <wp:posOffset>72390</wp:posOffset>
            </wp:positionV>
            <wp:extent cx="5389245" cy="4121150"/>
            <wp:effectExtent l="0" t="0" r="0" b="6350"/>
            <wp:wrapSquare wrapText="bothSides"/>
            <wp:docPr id="1823325354"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25354" name="Picture 1" descr="A screenshot of a report&#10;&#10;Description automatically generated"/>
                    <pic:cNvPicPr/>
                  </pic:nvPicPr>
                  <pic:blipFill>
                    <a:blip r:embed="rId30"/>
                    <a:stretch>
                      <a:fillRect/>
                    </a:stretch>
                  </pic:blipFill>
                  <pic:spPr>
                    <a:xfrm>
                      <a:off x="0" y="0"/>
                      <a:ext cx="5389245" cy="4121150"/>
                    </a:xfrm>
                    <a:prstGeom prst="rect">
                      <a:avLst/>
                    </a:prstGeom>
                  </pic:spPr>
                </pic:pic>
              </a:graphicData>
            </a:graphic>
            <wp14:sizeRelH relativeFrom="margin">
              <wp14:pctWidth>0</wp14:pctWidth>
            </wp14:sizeRelH>
            <wp14:sizeRelV relativeFrom="margin">
              <wp14:pctHeight>0</wp14:pctHeight>
            </wp14:sizeRelV>
          </wp:anchor>
        </w:drawing>
      </w:r>
    </w:p>
    <w:p w14:paraId="05C4BFC2" w14:textId="77777777" w:rsidR="00822C9B" w:rsidRPr="00B8180C" w:rsidRDefault="00822C9B" w:rsidP="00A422EC">
      <w:pPr>
        <w:spacing w:line="480" w:lineRule="auto"/>
      </w:pPr>
    </w:p>
    <w:p w14:paraId="67FD2594" w14:textId="77777777" w:rsidR="00822C9B" w:rsidRPr="00B8180C" w:rsidRDefault="00822C9B" w:rsidP="00A422EC">
      <w:pPr>
        <w:pStyle w:val="Heading1"/>
        <w:spacing w:before="0" w:after="0" w:line="480" w:lineRule="auto"/>
        <w:rPr>
          <w:rFonts w:ascii="Times New Roman" w:hAnsi="Times New Roman" w:cs="Times New Roman"/>
          <w:sz w:val="24"/>
          <w:szCs w:val="24"/>
        </w:rPr>
      </w:pPr>
    </w:p>
    <w:p w14:paraId="75979021" w14:textId="77777777" w:rsidR="00822C9B" w:rsidRPr="00B8180C" w:rsidRDefault="00822C9B" w:rsidP="00A422EC">
      <w:pPr>
        <w:pStyle w:val="Heading1"/>
        <w:spacing w:before="0" w:after="0" w:line="480" w:lineRule="auto"/>
        <w:rPr>
          <w:rFonts w:ascii="Times New Roman" w:hAnsi="Times New Roman" w:cs="Times New Roman"/>
          <w:sz w:val="24"/>
          <w:szCs w:val="24"/>
        </w:rPr>
      </w:pPr>
    </w:p>
    <w:p w14:paraId="52813B5F" w14:textId="77777777" w:rsidR="00822C9B" w:rsidRPr="00B8180C" w:rsidRDefault="00822C9B" w:rsidP="00A422EC">
      <w:pPr>
        <w:spacing w:line="480" w:lineRule="auto"/>
      </w:pPr>
    </w:p>
    <w:p w14:paraId="42CF8F3E" w14:textId="77777777" w:rsidR="00822C9B" w:rsidRPr="00B8180C" w:rsidRDefault="00822C9B" w:rsidP="00A422EC">
      <w:pPr>
        <w:spacing w:line="480" w:lineRule="auto"/>
      </w:pPr>
    </w:p>
    <w:p w14:paraId="2FB70E4C" w14:textId="77777777" w:rsidR="00822C9B" w:rsidRPr="00B8180C" w:rsidRDefault="00822C9B" w:rsidP="00A422EC">
      <w:pPr>
        <w:spacing w:line="480" w:lineRule="auto"/>
      </w:pPr>
    </w:p>
    <w:p w14:paraId="1CAC4C1C" w14:textId="77777777" w:rsidR="00822C9B" w:rsidRPr="00B8180C" w:rsidRDefault="00822C9B" w:rsidP="00A422EC">
      <w:pPr>
        <w:spacing w:line="480" w:lineRule="auto"/>
      </w:pPr>
    </w:p>
    <w:p w14:paraId="18F08120" w14:textId="77777777" w:rsidR="00822C9B" w:rsidRPr="00B8180C" w:rsidRDefault="00822C9B" w:rsidP="00A422EC">
      <w:pPr>
        <w:spacing w:line="480" w:lineRule="auto"/>
      </w:pPr>
    </w:p>
    <w:p w14:paraId="5D966FE1" w14:textId="77777777" w:rsidR="00822C9B" w:rsidRPr="00B8180C" w:rsidRDefault="00822C9B" w:rsidP="00A422EC">
      <w:pPr>
        <w:spacing w:line="480" w:lineRule="auto"/>
      </w:pPr>
    </w:p>
    <w:p w14:paraId="6F4F00F9" w14:textId="77777777" w:rsidR="00822C9B" w:rsidRPr="00B8180C" w:rsidRDefault="00822C9B" w:rsidP="00A422EC">
      <w:pPr>
        <w:spacing w:line="480" w:lineRule="auto"/>
      </w:pPr>
    </w:p>
    <w:p w14:paraId="44E5426C" w14:textId="77777777" w:rsidR="00822C9B" w:rsidRPr="00B8180C" w:rsidRDefault="00822C9B" w:rsidP="00A422EC">
      <w:pPr>
        <w:spacing w:line="480" w:lineRule="auto"/>
      </w:pPr>
    </w:p>
    <w:p w14:paraId="2A320DB7" w14:textId="77777777" w:rsidR="00822C9B" w:rsidRPr="00B8180C" w:rsidRDefault="00822C9B" w:rsidP="00A422EC">
      <w:pPr>
        <w:spacing w:line="480" w:lineRule="auto"/>
      </w:pPr>
    </w:p>
    <w:p w14:paraId="5D44EF35" w14:textId="77777777" w:rsidR="00822C9B" w:rsidRPr="00B8180C" w:rsidRDefault="00822C9B" w:rsidP="00A422EC">
      <w:pPr>
        <w:spacing w:line="480" w:lineRule="auto"/>
        <w:rPr>
          <w:rFonts w:eastAsiaTheme="majorEastAsia"/>
          <w:color w:val="0F4761" w:themeColor="accent1" w:themeShade="BF"/>
          <w:kern w:val="2"/>
          <w14:ligatures w14:val="standardContextual"/>
        </w:rPr>
      </w:pPr>
      <w:r w:rsidRPr="00B8180C">
        <w:br w:type="page"/>
      </w:r>
    </w:p>
    <w:p w14:paraId="5FF40254" w14:textId="01E77859" w:rsidR="00822C9B" w:rsidRDefault="00822C9B" w:rsidP="00A422EC">
      <w:pPr>
        <w:pStyle w:val="Caption"/>
        <w:spacing w:after="0" w:line="480" w:lineRule="auto"/>
        <w:rPr>
          <w:noProof/>
        </w:rPr>
      </w:pPr>
      <w:r>
        <w:lastRenderedPageBreak/>
        <w:t>Appendix Table 2: Framingham Major and Minor definitions of Target outcome “10YearCHD” (Mahmood et al., 2014).</w:t>
      </w:r>
      <w:r w:rsidRPr="00B8180C">
        <w:rPr>
          <w:noProof/>
        </w:rPr>
        <w:drawing>
          <wp:anchor distT="0" distB="0" distL="114300" distR="114300" simplePos="0" relativeHeight="251680768" behindDoc="0" locked="0" layoutInCell="1" allowOverlap="1" wp14:anchorId="2F0A3D9D" wp14:editId="36EA757F">
            <wp:simplePos x="0" y="0"/>
            <wp:positionH relativeFrom="column">
              <wp:posOffset>564515</wp:posOffset>
            </wp:positionH>
            <wp:positionV relativeFrom="paragraph">
              <wp:posOffset>635000</wp:posOffset>
            </wp:positionV>
            <wp:extent cx="5047615" cy="4913630"/>
            <wp:effectExtent l="0" t="0" r="0" b="1270"/>
            <wp:wrapSquare wrapText="bothSides"/>
            <wp:docPr id="388423581"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08712" name="Picture 1" descr="A screenshot of a medical report&#10;&#10;Description automatically generated"/>
                    <pic:cNvPicPr/>
                  </pic:nvPicPr>
                  <pic:blipFill>
                    <a:blip r:embed="rId31"/>
                    <a:stretch>
                      <a:fillRect/>
                    </a:stretch>
                  </pic:blipFill>
                  <pic:spPr>
                    <a:xfrm>
                      <a:off x="0" y="0"/>
                      <a:ext cx="5047615" cy="491363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A1EE4F0" w14:textId="0A5B55A8" w:rsidR="00BE78EC" w:rsidRPr="007E23AC" w:rsidRDefault="00BE78EC" w:rsidP="00A422EC">
      <w:pPr>
        <w:pStyle w:val="Caption"/>
        <w:spacing w:after="0" w:line="480" w:lineRule="auto"/>
        <w:rPr>
          <w:noProof/>
        </w:rPr>
      </w:pPr>
      <w:r>
        <w:lastRenderedPageBreak/>
        <w:t xml:space="preserve">Appendix </w:t>
      </w:r>
      <w:r w:rsidR="00C6622B">
        <w:t>Table 3</w:t>
      </w:r>
      <w:r>
        <w:t>: Framingham outcome criteria</w:t>
      </w:r>
      <w:r w:rsidR="00CA77E6">
        <w:t xml:space="preserve"> (23)</w:t>
      </w:r>
      <w:r>
        <w:t xml:space="preserve"> and identified risk factors</w:t>
      </w:r>
      <w:r w:rsidR="00CA77E6">
        <w:t xml:space="preserve"> (18)</w:t>
      </w:r>
      <w:r>
        <w:t xml:space="preserve"> (McKee et al. 1963).</w:t>
      </w:r>
    </w:p>
    <w:p w14:paraId="000001FB" w14:textId="05A5E12C" w:rsidR="00A14DAA" w:rsidRPr="00591112" w:rsidRDefault="00BE78EC" w:rsidP="00A422EC">
      <w:pPr>
        <w:spacing w:line="480" w:lineRule="auto"/>
      </w:pPr>
      <w:ins w:id="0" w:author="Amanda Pang" w:date="2025-04-18T14:34:00Z" w16du:dateUtc="2025-04-18T18:34:00Z">
        <w:r w:rsidRPr="00B8180C">
          <w:rPr>
            <w:noProof/>
          </w:rPr>
          <w:drawing>
            <wp:anchor distT="0" distB="0" distL="114300" distR="114300" simplePos="0" relativeHeight="251682816" behindDoc="0" locked="0" layoutInCell="1" allowOverlap="1" wp14:anchorId="47BC157F" wp14:editId="1591920A">
              <wp:simplePos x="0" y="0"/>
              <wp:positionH relativeFrom="column">
                <wp:posOffset>0</wp:posOffset>
              </wp:positionH>
              <wp:positionV relativeFrom="paragraph">
                <wp:posOffset>363855</wp:posOffset>
              </wp:positionV>
              <wp:extent cx="5319395" cy="4597400"/>
              <wp:effectExtent l="0" t="0" r="1905" b="0"/>
              <wp:wrapSquare wrapText="bothSides"/>
              <wp:docPr id="35985980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66843" name="Picture 1" descr="A white paper with black text&#10;&#10;Description automatically generated"/>
                      <pic:cNvPicPr/>
                    </pic:nvPicPr>
                    <pic:blipFill>
                      <a:blip r:embed="rId32"/>
                      <a:stretch>
                        <a:fillRect/>
                      </a:stretch>
                    </pic:blipFill>
                    <pic:spPr>
                      <a:xfrm>
                        <a:off x="0" y="0"/>
                        <a:ext cx="5319395" cy="4597400"/>
                      </a:xfrm>
                      <a:prstGeom prst="rect">
                        <a:avLst/>
                      </a:prstGeom>
                    </pic:spPr>
                  </pic:pic>
                </a:graphicData>
              </a:graphic>
              <wp14:sizeRelH relativeFrom="margin">
                <wp14:pctWidth>0</wp14:pctWidth>
              </wp14:sizeRelH>
              <wp14:sizeRelV relativeFrom="margin">
                <wp14:pctHeight>0</wp14:pctHeight>
              </wp14:sizeRelV>
            </wp:anchor>
          </w:drawing>
        </w:r>
      </w:ins>
    </w:p>
    <w:p w14:paraId="000001FC" w14:textId="77777777" w:rsidR="00A14DAA" w:rsidRPr="00591112" w:rsidRDefault="00A14DAA" w:rsidP="00A422EC">
      <w:pPr>
        <w:spacing w:line="480" w:lineRule="auto"/>
      </w:pPr>
    </w:p>
    <w:p w14:paraId="000001FD" w14:textId="77777777" w:rsidR="00A14DAA" w:rsidRPr="00591112" w:rsidRDefault="00A14DAA" w:rsidP="00A422EC">
      <w:pPr>
        <w:spacing w:line="480" w:lineRule="auto"/>
      </w:pPr>
    </w:p>
    <w:p w14:paraId="000001FE" w14:textId="77777777" w:rsidR="00A14DAA" w:rsidRPr="00591112" w:rsidRDefault="00A14DAA" w:rsidP="00A422EC">
      <w:pPr>
        <w:spacing w:line="480" w:lineRule="auto"/>
      </w:pPr>
    </w:p>
    <w:p w14:paraId="000001FF" w14:textId="77777777" w:rsidR="00A14DAA" w:rsidRPr="00591112" w:rsidRDefault="00A14DAA" w:rsidP="00A422EC">
      <w:pPr>
        <w:spacing w:line="480" w:lineRule="auto"/>
      </w:pPr>
    </w:p>
    <w:p w14:paraId="00000200" w14:textId="77777777" w:rsidR="00A14DAA" w:rsidRPr="00591112" w:rsidRDefault="00A14DAA" w:rsidP="00A422EC">
      <w:pPr>
        <w:spacing w:line="480" w:lineRule="auto"/>
      </w:pPr>
    </w:p>
    <w:p w14:paraId="00000201" w14:textId="77777777" w:rsidR="00A14DAA" w:rsidRPr="00591112" w:rsidRDefault="00A14DAA" w:rsidP="00A422EC">
      <w:pPr>
        <w:spacing w:line="480" w:lineRule="auto"/>
      </w:pPr>
    </w:p>
    <w:p w14:paraId="00000202" w14:textId="77777777" w:rsidR="00A14DAA" w:rsidRPr="00591112" w:rsidRDefault="00A14DAA" w:rsidP="00A422EC">
      <w:pPr>
        <w:spacing w:line="480" w:lineRule="auto"/>
      </w:pPr>
    </w:p>
    <w:p w14:paraId="00000207" w14:textId="3AFEA9D1" w:rsidR="00A14DAA" w:rsidRPr="00000973" w:rsidRDefault="00BE78EC" w:rsidP="00A422EC">
      <w:pPr>
        <w:spacing w:line="480" w:lineRule="auto"/>
        <w:rPr>
          <w:color w:val="0F4761"/>
        </w:rPr>
      </w:pPr>
      <w:r w:rsidRPr="00B8180C">
        <w:rPr>
          <w:noProof/>
        </w:rPr>
        <w:drawing>
          <wp:anchor distT="0" distB="0" distL="114300" distR="114300" simplePos="0" relativeHeight="251684864" behindDoc="0" locked="0" layoutInCell="1" allowOverlap="1" wp14:anchorId="1BE0B7D8" wp14:editId="1B1BF2FC">
            <wp:simplePos x="0" y="0"/>
            <wp:positionH relativeFrom="column">
              <wp:posOffset>81280</wp:posOffset>
            </wp:positionH>
            <wp:positionV relativeFrom="paragraph">
              <wp:posOffset>2004060</wp:posOffset>
            </wp:positionV>
            <wp:extent cx="4995545" cy="3042920"/>
            <wp:effectExtent l="0" t="0" r="0" b="5080"/>
            <wp:wrapSquare wrapText="bothSides"/>
            <wp:docPr id="179512060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20608" name="Picture 1" descr="A white background with black text&#10;&#10;Description automatically generated"/>
                    <pic:cNvPicPr/>
                  </pic:nvPicPr>
                  <pic:blipFill>
                    <a:blip r:embed="rId33"/>
                    <a:stretch>
                      <a:fillRect/>
                    </a:stretch>
                  </pic:blipFill>
                  <pic:spPr>
                    <a:xfrm>
                      <a:off x="0" y="0"/>
                      <a:ext cx="4995545" cy="3042920"/>
                    </a:xfrm>
                    <a:prstGeom prst="rect">
                      <a:avLst/>
                    </a:prstGeom>
                  </pic:spPr>
                </pic:pic>
              </a:graphicData>
            </a:graphic>
            <wp14:sizeRelH relativeFrom="margin">
              <wp14:pctWidth>0</wp14:pctWidth>
            </wp14:sizeRelH>
            <wp14:sizeRelV relativeFrom="margin">
              <wp14:pctHeight>0</wp14:pctHeight>
            </wp14:sizeRelV>
          </wp:anchor>
        </w:drawing>
      </w:r>
    </w:p>
    <w:sectPr w:rsidR="00A14DAA" w:rsidRPr="00000973">
      <w:headerReference w:type="even" r:id="rId34"/>
      <w:headerReference w:type="default" r:id="rId35"/>
      <w:headerReference w:type="first" r:id="rId3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AC0258" w14:textId="77777777" w:rsidR="00583C01" w:rsidRDefault="00583C01">
      <w:r>
        <w:separator/>
      </w:r>
    </w:p>
  </w:endnote>
  <w:endnote w:type="continuationSeparator" w:id="0">
    <w:p w14:paraId="56AF34A7" w14:textId="77777777" w:rsidR="00583C01" w:rsidRDefault="00583C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AF787C66-70C4-314E-ABFD-0AFE4B396178}"/>
  </w:font>
  <w:font w:name="Courier New">
    <w:panose1 w:val="02070309020205020404"/>
    <w:charset w:val="00"/>
    <w:family w:val="modern"/>
    <w:pitch w:val="fixed"/>
    <w:sig w:usb0="E0002AFF" w:usb1="C0007843" w:usb2="00000009" w:usb3="00000000" w:csb0="000001FF" w:csb1="00000000"/>
    <w:embedRegular r:id="rId2" w:fontKey="{882C5679-0ED3-9F46-99E6-F9A968A6E49C}"/>
  </w:font>
  <w:font w:name="Symbol">
    <w:panose1 w:val="05050102010706020507"/>
    <w:charset w:val="02"/>
    <w:family w:val="decorative"/>
    <w:pitch w:val="variable"/>
    <w:sig w:usb0="00000003" w:usb1="10000000" w:usb2="00000000" w:usb3="00000000" w:csb0="80000001" w:csb1="00000000"/>
    <w:embedRegular r:id="rId3" w:fontKey="{D4EBEF79-7CFD-B345-AE24-61A7743FC1DA}"/>
  </w:font>
  <w:font w:name="Times New Roman">
    <w:panose1 w:val="02020603050405020304"/>
    <w:charset w:val="00"/>
    <w:family w:val="roman"/>
    <w:pitch w:val="variable"/>
    <w:sig w:usb0="E0002EFF" w:usb1="C000785B" w:usb2="00000009" w:usb3="00000000" w:csb0="000001FF" w:csb1="00000000"/>
    <w:embedRegular r:id="rId4" w:fontKey="{C06A6884-3BAE-DB49-9C3E-5812A3AF3969}"/>
    <w:embedBold r:id="rId5" w:fontKey="{8E8F910B-29A6-E349-9966-9253BC837BA8}"/>
    <w:embedItalic r:id="rId6" w:fontKey="{5E4A05C8-1CCC-7A4B-A0E4-9682A2C5AE30}"/>
    <w:embedBoldItalic r:id="rId7" w:fontKey="{47E5823E-5C59-B74C-A8D5-1F275ADD6827}"/>
  </w:font>
  <w:font w:name="Aptos Display">
    <w:panose1 w:val="020B0004020202020204"/>
    <w:charset w:val="00"/>
    <w:family w:val="swiss"/>
    <w:pitch w:val="variable"/>
    <w:sig w:usb0="20000287" w:usb1="00000003" w:usb2="00000000" w:usb3="00000000" w:csb0="0000019F" w:csb1="00000000"/>
    <w:embedRegular r:id="rId8" w:fontKey="{B1FD8906-E093-C14F-9213-FF3A2C0FAD5C}"/>
  </w:font>
  <w:font w:name="Aptos">
    <w:panose1 w:val="020B0004020202020204"/>
    <w:charset w:val="00"/>
    <w:family w:val="swiss"/>
    <w:pitch w:val="variable"/>
    <w:sig w:usb0="20000287" w:usb1="00000003" w:usb2="00000000" w:usb3="00000000" w:csb0="0000019F" w:csb1="00000000"/>
    <w:embedRegular r:id="rId9" w:fontKey="{6E70EEE8-2A38-5148-9F35-320033F170BB}"/>
    <w:embedBold r:id="rId10" w:fontKey="{819F6E20-B5BD-0D44-88FF-8E0295AAC4E6}"/>
    <w:embedItalic r:id="rId11" w:fontKey="{009ADE86-16B2-2B4D-A9ED-F192E445B0EA}"/>
  </w:font>
  <w:font w:name="Arial">
    <w:panose1 w:val="020B0604020202020204"/>
    <w:charset w:val="00"/>
    <w:family w:val="swiss"/>
    <w:pitch w:val="variable"/>
    <w:sig w:usb0="E0002AFF" w:usb1="C0007843" w:usb2="00000009" w:usb3="00000000" w:csb0="000001FF" w:csb1="00000000"/>
    <w:embedRegular r:id="rId12" w:fontKey="{7B7C0699-49E0-AF44-8FF4-F96F20AEF4AE}"/>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500DD8" w14:textId="77777777" w:rsidR="00583C01" w:rsidRDefault="00583C01">
      <w:r>
        <w:separator/>
      </w:r>
    </w:p>
  </w:footnote>
  <w:footnote w:type="continuationSeparator" w:id="0">
    <w:p w14:paraId="1F6C8D5F" w14:textId="77777777" w:rsidR="00583C01" w:rsidRDefault="00583C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08" w14:textId="77777777" w:rsidR="00A14DAA"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209" w14:textId="77777777" w:rsidR="00A14DAA" w:rsidRDefault="00000000">
    <w:pPr>
      <w:pBdr>
        <w:top w:val="nil"/>
        <w:left w:val="nil"/>
        <w:bottom w:val="nil"/>
        <w:right w:val="nil"/>
        <w:between w:val="nil"/>
      </w:pBdr>
      <w:tabs>
        <w:tab w:val="center" w:pos="4680"/>
        <w:tab w:val="right" w:pos="9360"/>
      </w:tabs>
      <w:ind w:right="360"/>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20A" w14:textId="77777777" w:rsidR="00A14DAA" w:rsidRDefault="00A14DAA">
    <w:pPr>
      <w:pBdr>
        <w:top w:val="nil"/>
        <w:left w:val="nil"/>
        <w:bottom w:val="nil"/>
        <w:right w:val="nil"/>
        <w:between w:val="nil"/>
      </w:pBdr>
      <w:tabs>
        <w:tab w:val="center" w:pos="4680"/>
        <w:tab w:val="right" w:pos="9360"/>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0B" w14:textId="11C66A4B" w:rsidR="00A14DAA" w:rsidRDefault="00000000">
    <w:pPr>
      <w:pBdr>
        <w:top w:val="nil"/>
        <w:left w:val="nil"/>
        <w:bottom w:val="nil"/>
        <w:right w:val="nil"/>
        <w:between w:val="nil"/>
      </w:pBdr>
      <w:tabs>
        <w:tab w:val="center" w:pos="4680"/>
        <w:tab w:val="right" w:pos="9360"/>
      </w:tabs>
      <w:jc w:val="right"/>
      <w:rPr>
        <w:i/>
        <w:color w:val="000000"/>
      </w:rPr>
    </w:pPr>
    <w:r>
      <w:rPr>
        <w:i/>
        <w:color w:val="000000"/>
      </w:rPr>
      <w:fldChar w:fldCharType="begin"/>
    </w:r>
    <w:r>
      <w:rPr>
        <w:i/>
        <w:color w:val="000000"/>
      </w:rPr>
      <w:instrText>PAGE</w:instrText>
    </w:r>
    <w:r>
      <w:rPr>
        <w:i/>
        <w:color w:val="000000"/>
      </w:rPr>
      <w:fldChar w:fldCharType="separate"/>
    </w:r>
    <w:r w:rsidR="00500636">
      <w:rPr>
        <w:i/>
        <w:noProof/>
        <w:color w:val="000000"/>
      </w:rPr>
      <w:t>1</w:t>
    </w:r>
    <w:r>
      <w:rPr>
        <w:i/>
        <w:color w:val="000000"/>
      </w:rPr>
      <w:fldChar w:fldCharType="end"/>
    </w:r>
  </w:p>
  <w:p w14:paraId="3C54BEE1" w14:textId="1A2B885F" w:rsidR="004B72F4" w:rsidRDefault="004B72F4">
    <w:pPr>
      <w:pBdr>
        <w:top w:val="nil"/>
        <w:left w:val="nil"/>
        <w:bottom w:val="nil"/>
        <w:right w:val="nil"/>
        <w:between w:val="nil"/>
      </w:pBdr>
      <w:tabs>
        <w:tab w:val="center" w:pos="4680"/>
        <w:tab w:val="right" w:pos="9360"/>
      </w:tabs>
      <w:ind w:right="360"/>
      <w:rPr>
        <w:i/>
        <w:color w:val="000000"/>
      </w:rPr>
    </w:pPr>
    <w:r>
      <w:rPr>
        <w:i/>
        <w:color w:val="000000"/>
      </w:rPr>
      <w:t>HEART DISEASE PREDICTION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0D" w14:textId="77777777" w:rsidR="00A14DAA" w:rsidRDefault="00000000">
    <w:pPr>
      <w:pBdr>
        <w:top w:val="nil"/>
        <w:left w:val="nil"/>
        <w:bottom w:val="nil"/>
        <w:right w:val="nil"/>
        <w:between w:val="nil"/>
      </w:pBdr>
      <w:tabs>
        <w:tab w:val="center" w:pos="4680"/>
        <w:tab w:val="right" w:pos="9360"/>
      </w:tabs>
      <w:rPr>
        <w:color w:val="000000"/>
      </w:rPr>
    </w:pPr>
    <w:r>
      <w:rPr>
        <w:color w:val="000000"/>
      </w:rPr>
      <w:t>Running head: FAI HEALTHCARE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9730A"/>
    <w:multiLevelType w:val="multilevel"/>
    <w:tmpl w:val="28186EC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9677718"/>
    <w:multiLevelType w:val="multilevel"/>
    <w:tmpl w:val="45FAE5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28F233D"/>
    <w:multiLevelType w:val="multilevel"/>
    <w:tmpl w:val="44A034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79C7ED4"/>
    <w:multiLevelType w:val="multilevel"/>
    <w:tmpl w:val="DFEE5F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A4333C8"/>
    <w:multiLevelType w:val="multilevel"/>
    <w:tmpl w:val="6AB408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6BC3D5B"/>
    <w:multiLevelType w:val="multilevel"/>
    <w:tmpl w:val="0F5CA2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7C732CD"/>
    <w:multiLevelType w:val="multilevel"/>
    <w:tmpl w:val="4B0C5F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A617F4C"/>
    <w:multiLevelType w:val="multilevel"/>
    <w:tmpl w:val="973E8D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B4B1667"/>
    <w:multiLevelType w:val="multilevel"/>
    <w:tmpl w:val="35CEB0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1537F2C"/>
    <w:multiLevelType w:val="multilevel"/>
    <w:tmpl w:val="6AD01706"/>
    <w:lvl w:ilvl="0">
      <w:start w:val="1"/>
      <w:numFmt w:val="upperLetter"/>
      <w:lvlText w:val="%1."/>
      <w:lvlJc w:val="left"/>
      <w:pPr>
        <w:ind w:left="720" w:hanging="360"/>
      </w:p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A8664C5"/>
    <w:multiLevelType w:val="multilevel"/>
    <w:tmpl w:val="5B08A7F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44385533"/>
    <w:multiLevelType w:val="multilevel"/>
    <w:tmpl w:val="89BC930C"/>
    <w:lvl w:ilvl="0">
      <w:start w:val="1"/>
      <w:numFmt w:val="decimal"/>
      <w:lvlText w:val="%1."/>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45482D8E"/>
    <w:multiLevelType w:val="multilevel"/>
    <w:tmpl w:val="B51224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4B1F37C9"/>
    <w:multiLevelType w:val="multilevel"/>
    <w:tmpl w:val="C0FC02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4C1C1507"/>
    <w:multiLevelType w:val="multilevel"/>
    <w:tmpl w:val="9E1AC5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4E35165B"/>
    <w:multiLevelType w:val="multilevel"/>
    <w:tmpl w:val="A6D0E3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0271D66"/>
    <w:multiLevelType w:val="multilevel"/>
    <w:tmpl w:val="2B8C0C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50521447"/>
    <w:multiLevelType w:val="multilevel"/>
    <w:tmpl w:val="6AD01706"/>
    <w:lvl w:ilvl="0">
      <w:start w:val="1"/>
      <w:numFmt w:val="upperLetter"/>
      <w:lvlText w:val="%1."/>
      <w:lvlJc w:val="left"/>
      <w:pPr>
        <w:ind w:left="720" w:hanging="360"/>
      </w:p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1D92BC1"/>
    <w:multiLevelType w:val="multilevel"/>
    <w:tmpl w:val="A94C36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267068F"/>
    <w:multiLevelType w:val="multilevel"/>
    <w:tmpl w:val="7FD0B6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2B3743A"/>
    <w:multiLevelType w:val="multilevel"/>
    <w:tmpl w:val="6AD01706"/>
    <w:lvl w:ilvl="0">
      <w:start w:val="1"/>
      <w:numFmt w:val="upperLetter"/>
      <w:lvlText w:val="%1."/>
      <w:lvlJc w:val="left"/>
      <w:pPr>
        <w:ind w:left="720" w:hanging="360"/>
      </w:p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7196B86"/>
    <w:multiLevelType w:val="multilevel"/>
    <w:tmpl w:val="702015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6AD714CA"/>
    <w:multiLevelType w:val="multilevel"/>
    <w:tmpl w:val="7B362D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6C2F1384"/>
    <w:multiLevelType w:val="multilevel"/>
    <w:tmpl w:val="BD0C07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6DBF7907"/>
    <w:multiLevelType w:val="multilevel"/>
    <w:tmpl w:val="885491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78BC05E3"/>
    <w:multiLevelType w:val="hybridMultilevel"/>
    <w:tmpl w:val="74F440E6"/>
    <w:lvl w:ilvl="0" w:tplc="A45AA9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3C6DDC"/>
    <w:multiLevelType w:val="multilevel"/>
    <w:tmpl w:val="6AD01706"/>
    <w:lvl w:ilvl="0">
      <w:start w:val="1"/>
      <w:numFmt w:val="upperLetter"/>
      <w:lvlText w:val="%1."/>
      <w:lvlJc w:val="left"/>
      <w:pPr>
        <w:ind w:left="720" w:hanging="360"/>
      </w:p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DC117D6"/>
    <w:multiLevelType w:val="multilevel"/>
    <w:tmpl w:val="5BDA5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468910138">
    <w:abstractNumId w:val="24"/>
  </w:num>
  <w:num w:numId="2" w16cid:durableId="536503435">
    <w:abstractNumId w:val="1"/>
  </w:num>
  <w:num w:numId="3" w16cid:durableId="747574474">
    <w:abstractNumId w:val="0"/>
  </w:num>
  <w:num w:numId="4" w16cid:durableId="1846556962">
    <w:abstractNumId w:val="26"/>
  </w:num>
  <w:num w:numId="5" w16cid:durableId="264505625">
    <w:abstractNumId w:val="10"/>
  </w:num>
  <w:num w:numId="6" w16cid:durableId="1683244120">
    <w:abstractNumId w:val="15"/>
  </w:num>
  <w:num w:numId="7" w16cid:durableId="1444808357">
    <w:abstractNumId w:val="4"/>
  </w:num>
  <w:num w:numId="8" w16cid:durableId="1825588484">
    <w:abstractNumId w:val="8"/>
  </w:num>
  <w:num w:numId="9" w16cid:durableId="75977720">
    <w:abstractNumId w:val="18"/>
  </w:num>
  <w:num w:numId="10" w16cid:durableId="353922123">
    <w:abstractNumId w:val="23"/>
  </w:num>
  <w:num w:numId="11" w16cid:durableId="867058925">
    <w:abstractNumId w:val="27"/>
  </w:num>
  <w:num w:numId="12" w16cid:durableId="407775656">
    <w:abstractNumId w:val="14"/>
  </w:num>
  <w:num w:numId="13" w16cid:durableId="1048652558">
    <w:abstractNumId w:val="3"/>
  </w:num>
  <w:num w:numId="14" w16cid:durableId="751465974">
    <w:abstractNumId w:val="16"/>
  </w:num>
  <w:num w:numId="15" w16cid:durableId="1515798164">
    <w:abstractNumId w:val="19"/>
  </w:num>
  <w:num w:numId="16" w16cid:durableId="449593971">
    <w:abstractNumId w:val="5"/>
  </w:num>
  <w:num w:numId="17" w16cid:durableId="1680083998">
    <w:abstractNumId w:val="2"/>
  </w:num>
  <w:num w:numId="18" w16cid:durableId="1690638578">
    <w:abstractNumId w:val="22"/>
  </w:num>
  <w:num w:numId="19" w16cid:durableId="245268361">
    <w:abstractNumId w:val="7"/>
  </w:num>
  <w:num w:numId="20" w16cid:durableId="1622416945">
    <w:abstractNumId w:val="13"/>
  </w:num>
  <w:num w:numId="21" w16cid:durableId="1326712165">
    <w:abstractNumId w:val="21"/>
  </w:num>
  <w:num w:numId="22" w16cid:durableId="742991443">
    <w:abstractNumId w:val="6"/>
  </w:num>
  <w:num w:numId="23" w16cid:durableId="473522575">
    <w:abstractNumId w:val="12"/>
  </w:num>
  <w:num w:numId="24" w16cid:durableId="1323578770">
    <w:abstractNumId w:val="11"/>
  </w:num>
  <w:num w:numId="25" w16cid:durableId="788010463">
    <w:abstractNumId w:val="25"/>
  </w:num>
  <w:num w:numId="26" w16cid:durableId="1865174062">
    <w:abstractNumId w:val="20"/>
  </w:num>
  <w:num w:numId="27" w16cid:durableId="1455294589">
    <w:abstractNumId w:val="17"/>
  </w:num>
  <w:num w:numId="28" w16cid:durableId="161077642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manda Pang">
    <w15:presenceInfo w15:providerId="AD" w15:userId="S::pang.am@northeastern.edu::74996f12-3eb1-415d-ae56-bda7de62e02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4DAA"/>
    <w:rsid w:val="00000973"/>
    <w:rsid w:val="000121A8"/>
    <w:rsid w:val="0001319E"/>
    <w:rsid w:val="0001545F"/>
    <w:rsid w:val="0001582B"/>
    <w:rsid w:val="00016F48"/>
    <w:rsid w:val="00020959"/>
    <w:rsid w:val="0003009A"/>
    <w:rsid w:val="000328F6"/>
    <w:rsid w:val="000347D4"/>
    <w:rsid w:val="00035830"/>
    <w:rsid w:val="00037C8B"/>
    <w:rsid w:val="00043BF5"/>
    <w:rsid w:val="000457AA"/>
    <w:rsid w:val="00046324"/>
    <w:rsid w:val="00057720"/>
    <w:rsid w:val="00060072"/>
    <w:rsid w:val="00067EC6"/>
    <w:rsid w:val="00070633"/>
    <w:rsid w:val="00082E53"/>
    <w:rsid w:val="00090A8B"/>
    <w:rsid w:val="000916A5"/>
    <w:rsid w:val="00095088"/>
    <w:rsid w:val="000A163D"/>
    <w:rsid w:val="000A32EE"/>
    <w:rsid w:val="000A605C"/>
    <w:rsid w:val="000C04C9"/>
    <w:rsid w:val="000C2527"/>
    <w:rsid w:val="000C2A0F"/>
    <w:rsid w:val="000C4B17"/>
    <w:rsid w:val="000C51A4"/>
    <w:rsid w:val="000D2735"/>
    <w:rsid w:val="000D56C3"/>
    <w:rsid w:val="000D7850"/>
    <w:rsid w:val="000E2004"/>
    <w:rsid w:val="000E25B1"/>
    <w:rsid w:val="000F025C"/>
    <w:rsid w:val="0010115A"/>
    <w:rsid w:val="00105C14"/>
    <w:rsid w:val="00116AD4"/>
    <w:rsid w:val="00120E37"/>
    <w:rsid w:val="001229C2"/>
    <w:rsid w:val="00124EF7"/>
    <w:rsid w:val="00133894"/>
    <w:rsid w:val="00135B40"/>
    <w:rsid w:val="00137447"/>
    <w:rsid w:val="001374FB"/>
    <w:rsid w:val="001446B5"/>
    <w:rsid w:val="00150ECF"/>
    <w:rsid w:val="0016043A"/>
    <w:rsid w:val="00164459"/>
    <w:rsid w:val="001660CC"/>
    <w:rsid w:val="00172962"/>
    <w:rsid w:val="00176C83"/>
    <w:rsid w:val="00184AE7"/>
    <w:rsid w:val="00186045"/>
    <w:rsid w:val="00187519"/>
    <w:rsid w:val="001925D3"/>
    <w:rsid w:val="00194EA6"/>
    <w:rsid w:val="001954B1"/>
    <w:rsid w:val="00197D40"/>
    <w:rsid w:val="001C4886"/>
    <w:rsid w:val="001C6AD1"/>
    <w:rsid w:val="001C7571"/>
    <w:rsid w:val="001D0856"/>
    <w:rsid w:val="001D0CFF"/>
    <w:rsid w:val="001D1B95"/>
    <w:rsid w:val="001D61F7"/>
    <w:rsid w:val="001D7701"/>
    <w:rsid w:val="001E29D0"/>
    <w:rsid w:val="001F34AC"/>
    <w:rsid w:val="001F5A1B"/>
    <w:rsid w:val="001F71E7"/>
    <w:rsid w:val="0020148E"/>
    <w:rsid w:val="002039CF"/>
    <w:rsid w:val="0020617A"/>
    <w:rsid w:val="00207A6B"/>
    <w:rsid w:val="00211DC0"/>
    <w:rsid w:val="00213E27"/>
    <w:rsid w:val="00222B08"/>
    <w:rsid w:val="00226D36"/>
    <w:rsid w:val="002274C5"/>
    <w:rsid w:val="00230C35"/>
    <w:rsid w:val="0023251C"/>
    <w:rsid w:val="0023428B"/>
    <w:rsid w:val="002358BE"/>
    <w:rsid w:val="002362CE"/>
    <w:rsid w:val="00237107"/>
    <w:rsid w:val="002425BF"/>
    <w:rsid w:val="00247858"/>
    <w:rsid w:val="00247DCA"/>
    <w:rsid w:val="0025313D"/>
    <w:rsid w:val="00254451"/>
    <w:rsid w:val="00266DBC"/>
    <w:rsid w:val="002706EC"/>
    <w:rsid w:val="00272864"/>
    <w:rsid w:val="00274EA8"/>
    <w:rsid w:val="002770A5"/>
    <w:rsid w:val="00277982"/>
    <w:rsid w:val="0028114A"/>
    <w:rsid w:val="002837D5"/>
    <w:rsid w:val="0028492F"/>
    <w:rsid w:val="00292195"/>
    <w:rsid w:val="00296A11"/>
    <w:rsid w:val="002A287D"/>
    <w:rsid w:val="002A3A38"/>
    <w:rsid w:val="002B18B3"/>
    <w:rsid w:val="002B32CA"/>
    <w:rsid w:val="002B7794"/>
    <w:rsid w:val="002C065B"/>
    <w:rsid w:val="002C4BEC"/>
    <w:rsid w:val="002D4AA2"/>
    <w:rsid w:val="002D635C"/>
    <w:rsid w:val="002E04CC"/>
    <w:rsid w:val="002E4D22"/>
    <w:rsid w:val="002F0C3C"/>
    <w:rsid w:val="002F7638"/>
    <w:rsid w:val="002F7B8A"/>
    <w:rsid w:val="00300251"/>
    <w:rsid w:val="00303CF7"/>
    <w:rsid w:val="0031076E"/>
    <w:rsid w:val="0032198F"/>
    <w:rsid w:val="0032436D"/>
    <w:rsid w:val="00324F21"/>
    <w:rsid w:val="003362E0"/>
    <w:rsid w:val="00337E04"/>
    <w:rsid w:val="003418E7"/>
    <w:rsid w:val="00345018"/>
    <w:rsid w:val="003514EA"/>
    <w:rsid w:val="00354556"/>
    <w:rsid w:val="00354EC1"/>
    <w:rsid w:val="00355877"/>
    <w:rsid w:val="00362B9C"/>
    <w:rsid w:val="003640B2"/>
    <w:rsid w:val="00366EAB"/>
    <w:rsid w:val="00373B25"/>
    <w:rsid w:val="00373CED"/>
    <w:rsid w:val="0038272E"/>
    <w:rsid w:val="00383915"/>
    <w:rsid w:val="0038569B"/>
    <w:rsid w:val="00394685"/>
    <w:rsid w:val="0039655B"/>
    <w:rsid w:val="003973FA"/>
    <w:rsid w:val="003A342D"/>
    <w:rsid w:val="003A391E"/>
    <w:rsid w:val="003B0BDA"/>
    <w:rsid w:val="003D009B"/>
    <w:rsid w:val="003D05F2"/>
    <w:rsid w:val="003D2B4C"/>
    <w:rsid w:val="003D31D7"/>
    <w:rsid w:val="003D57C5"/>
    <w:rsid w:val="003D6CB0"/>
    <w:rsid w:val="003D7DE0"/>
    <w:rsid w:val="003E3632"/>
    <w:rsid w:val="003E6C7E"/>
    <w:rsid w:val="003F63DF"/>
    <w:rsid w:val="003F7BD8"/>
    <w:rsid w:val="00402E92"/>
    <w:rsid w:val="004073F9"/>
    <w:rsid w:val="00422EE9"/>
    <w:rsid w:val="00424D8F"/>
    <w:rsid w:val="004313BB"/>
    <w:rsid w:val="00432ED6"/>
    <w:rsid w:val="00456903"/>
    <w:rsid w:val="004668F2"/>
    <w:rsid w:val="00467652"/>
    <w:rsid w:val="00472022"/>
    <w:rsid w:val="00474543"/>
    <w:rsid w:val="00475965"/>
    <w:rsid w:val="00483141"/>
    <w:rsid w:val="00483644"/>
    <w:rsid w:val="0049200A"/>
    <w:rsid w:val="004A58C6"/>
    <w:rsid w:val="004B0FB0"/>
    <w:rsid w:val="004B15BC"/>
    <w:rsid w:val="004B5316"/>
    <w:rsid w:val="004B72F4"/>
    <w:rsid w:val="004C026D"/>
    <w:rsid w:val="004E2540"/>
    <w:rsid w:val="004E6B00"/>
    <w:rsid w:val="004E70A7"/>
    <w:rsid w:val="004F262B"/>
    <w:rsid w:val="004F4CBC"/>
    <w:rsid w:val="004F5A23"/>
    <w:rsid w:val="00500636"/>
    <w:rsid w:val="0050715B"/>
    <w:rsid w:val="00507B78"/>
    <w:rsid w:val="005149BA"/>
    <w:rsid w:val="00516EAC"/>
    <w:rsid w:val="00517CB1"/>
    <w:rsid w:val="00522D6D"/>
    <w:rsid w:val="00533165"/>
    <w:rsid w:val="00540F56"/>
    <w:rsid w:val="00544091"/>
    <w:rsid w:val="005463C7"/>
    <w:rsid w:val="00546420"/>
    <w:rsid w:val="00546AAE"/>
    <w:rsid w:val="00546ABF"/>
    <w:rsid w:val="00550150"/>
    <w:rsid w:val="00550C25"/>
    <w:rsid w:val="005531C7"/>
    <w:rsid w:val="005548C6"/>
    <w:rsid w:val="00554957"/>
    <w:rsid w:val="0056070E"/>
    <w:rsid w:val="005610C6"/>
    <w:rsid w:val="00563DB1"/>
    <w:rsid w:val="0056486F"/>
    <w:rsid w:val="00571060"/>
    <w:rsid w:val="00573798"/>
    <w:rsid w:val="00575587"/>
    <w:rsid w:val="00583C01"/>
    <w:rsid w:val="00587CD2"/>
    <w:rsid w:val="00591112"/>
    <w:rsid w:val="00593FAC"/>
    <w:rsid w:val="0059622D"/>
    <w:rsid w:val="005A1941"/>
    <w:rsid w:val="005A4F3C"/>
    <w:rsid w:val="005A7200"/>
    <w:rsid w:val="005A7DBD"/>
    <w:rsid w:val="005B50DB"/>
    <w:rsid w:val="005B63C0"/>
    <w:rsid w:val="005B6E50"/>
    <w:rsid w:val="005B7731"/>
    <w:rsid w:val="005D34F5"/>
    <w:rsid w:val="005D34F7"/>
    <w:rsid w:val="005D52F4"/>
    <w:rsid w:val="005E4E48"/>
    <w:rsid w:val="005F0E6D"/>
    <w:rsid w:val="00600428"/>
    <w:rsid w:val="00613A48"/>
    <w:rsid w:val="00620355"/>
    <w:rsid w:val="006218CC"/>
    <w:rsid w:val="006221F5"/>
    <w:rsid w:val="006236A3"/>
    <w:rsid w:val="00627EFE"/>
    <w:rsid w:val="00631046"/>
    <w:rsid w:val="00637E56"/>
    <w:rsid w:val="0065072B"/>
    <w:rsid w:val="00651B05"/>
    <w:rsid w:val="00665D2A"/>
    <w:rsid w:val="00670C22"/>
    <w:rsid w:val="00675BA5"/>
    <w:rsid w:val="00681290"/>
    <w:rsid w:val="00696755"/>
    <w:rsid w:val="006A2ADA"/>
    <w:rsid w:val="006A79A3"/>
    <w:rsid w:val="006B5069"/>
    <w:rsid w:val="006C09A6"/>
    <w:rsid w:val="006D13BE"/>
    <w:rsid w:val="006D79F9"/>
    <w:rsid w:val="006E0D90"/>
    <w:rsid w:val="006E0FC0"/>
    <w:rsid w:val="006F54B1"/>
    <w:rsid w:val="007050AE"/>
    <w:rsid w:val="00706E49"/>
    <w:rsid w:val="00706E4D"/>
    <w:rsid w:val="0071256C"/>
    <w:rsid w:val="00714BD5"/>
    <w:rsid w:val="00717D34"/>
    <w:rsid w:val="00725302"/>
    <w:rsid w:val="007271FF"/>
    <w:rsid w:val="00730F8E"/>
    <w:rsid w:val="00741C65"/>
    <w:rsid w:val="00745F01"/>
    <w:rsid w:val="00747879"/>
    <w:rsid w:val="00755F17"/>
    <w:rsid w:val="007718A4"/>
    <w:rsid w:val="00775D14"/>
    <w:rsid w:val="0078512B"/>
    <w:rsid w:val="007903A3"/>
    <w:rsid w:val="007A1EE6"/>
    <w:rsid w:val="007B2867"/>
    <w:rsid w:val="007B3141"/>
    <w:rsid w:val="007B6C1E"/>
    <w:rsid w:val="007D1982"/>
    <w:rsid w:val="007D21B3"/>
    <w:rsid w:val="007D21C2"/>
    <w:rsid w:val="007E0A0B"/>
    <w:rsid w:val="007E29B6"/>
    <w:rsid w:val="007F6B27"/>
    <w:rsid w:val="008061BB"/>
    <w:rsid w:val="00815E5D"/>
    <w:rsid w:val="00822115"/>
    <w:rsid w:val="00822C9B"/>
    <w:rsid w:val="008314C7"/>
    <w:rsid w:val="008329AD"/>
    <w:rsid w:val="00835F69"/>
    <w:rsid w:val="00837FFA"/>
    <w:rsid w:val="008404FC"/>
    <w:rsid w:val="00841097"/>
    <w:rsid w:val="00845CDC"/>
    <w:rsid w:val="008502F9"/>
    <w:rsid w:val="0088507F"/>
    <w:rsid w:val="008A2D46"/>
    <w:rsid w:val="008A3E4C"/>
    <w:rsid w:val="008A3FCC"/>
    <w:rsid w:val="008B0AD2"/>
    <w:rsid w:val="008C10D9"/>
    <w:rsid w:val="008C1E57"/>
    <w:rsid w:val="008C3381"/>
    <w:rsid w:val="008C4A6A"/>
    <w:rsid w:val="008D6958"/>
    <w:rsid w:val="008E0730"/>
    <w:rsid w:val="008E3FB6"/>
    <w:rsid w:val="008E7470"/>
    <w:rsid w:val="008F0BB5"/>
    <w:rsid w:val="008F0C89"/>
    <w:rsid w:val="008F15BA"/>
    <w:rsid w:val="00903278"/>
    <w:rsid w:val="0091077A"/>
    <w:rsid w:val="00914F4A"/>
    <w:rsid w:val="009154C0"/>
    <w:rsid w:val="0092088F"/>
    <w:rsid w:val="00927CDB"/>
    <w:rsid w:val="009302AA"/>
    <w:rsid w:val="00930A66"/>
    <w:rsid w:val="00943516"/>
    <w:rsid w:val="0095066D"/>
    <w:rsid w:val="00956CA2"/>
    <w:rsid w:val="0095701E"/>
    <w:rsid w:val="00962852"/>
    <w:rsid w:val="00963B41"/>
    <w:rsid w:val="00966F67"/>
    <w:rsid w:val="00971CCB"/>
    <w:rsid w:val="00972012"/>
    <w:rsid w:val="00983DB0"/>
    <w:rsid w:val="009869AF"/>
    <w:rsid w:val="00987320"/>
    <w:rsid w:val="009920E3"/>
    <w:rsid w:val="00992A39"/>
    <w:rsid w:val="009A2EA2"/>
    <w:rsid w:val="009A4D38"/>
    <w:rsid w:val="009A7862"/>
    <w:rsid w:val="009B3400"/>
    <w:rsid w:val="009C201F"/>
    <w:rsid w:val="009D0984"/>
    <w:rsid w:val="009D2B65"/>
    <w:rsid w:val="009D7622"/>
    <w:rsid w:val="009D7BD5"/>
    <w:rsid w:val="009E4694"/>
    <w:rsid w:val="009E72E1"/>
    <w:rsid w:val="00A02E44"/>
    <w:rsid w:val="00A07249"/>
    <w:rsid w:val="00A07435"/>
    <w:rsid w:val="00A12C0E"/>
    <w:rsid w:val="00A14DAA"/>
    <w:rsid w:val="00A16CCD"/>
    <w:rsid w:val="00A17170"/>
    <w:rsid w:val="00A32102"/>
    <w:rsid w:val="00A327D8"/>
    <w:rsid w:val="00A37D86"/>
    <w:rsid w:val="00A422EC"/>
    <w:rsid w:val="00A42631"/>
    <w:rsid w:val="00A43176"/>
    <w:rsid w:val="00A56521"/>
    <w:rsid w:val="00A56D85"/>
    <w:rsid w:val="00A667BE"/>
    <w:rsid w:val="00A751DA"/>
    <w:rsid w:val="00A75578"/>
    <w:rsid w:val="00A8290B"/>
    <w:rsid w:val="00AA35E4"/>
    <w:rsid w:val="00AA5CE8"/>
    <w:rsid w:val="00AC3252"/>
    <w:rsid w:val="00AC38B6"/>
    <w:rsid w:val="00AC60B8"/>
    <w:rsid w:val="00AD120F"/>
    <w:rsid w:val="00AF1CBB"/>
    <w:rsid w:val="00AF2755"/>
    <w:rsid w:val="00AF369D"/>
    <w:rsid w:val="00B161D2"/>
    <w:rsid w:val="00B2042C"/>
    <w:rsid w:val="00B35BB4"/>
    <w:rsid w:val="00B472D2"/>
    <w:rsid w:val="00B504F1"/>
    <w:rsid w:val="00B552C7"/>
    <w:rsid w:val="00B55925"/>
    <w:rsid w:val="00B66F87"/>
    <w:rsid w:val="00B67526"/>
    <w:rsid w:val="00B72959"/>
    <w:rsid w:val="00B74046"/>
    <w:rsid w:val="00B801A3"/>
    <w:rsid w:val="00B82A7D"/>
    <w:rsid w:val="00B91B29"/>
    <w:rsid w:val="00B968AC"/>
    <w:rsid w:val="00B97E35"/>
    <w:rsid w:val="00BA2600"/>
    <w:rsid w:val="00BA53BD"/>
    <w:rsid w:val="00BA7BE7"/>
    <w:rsid w:val="00BB1351"/>
    <w:rsid w:val="00BB2137"/>
    <w:rsid w:val="00BB4428"/>
    <w:rsid w:val="00BC43BF"/>
    <w:rsid w:val="00BE6AF4"/>
    <w:rsid w:val="00BE78EC"/>
    <w:rsid w:val="00BF5258"/>
    <w:rsid w:val="00C31705"/>
    <w:rsid w:val="00C5275A"/>
    <w:rsid w:val="00C56101"/>
    <w:rsid w:val="00C61C57"/>
    <w:rsid w:val="00C63026"/>
    <w:rsid w:val="00C6622B"/>
    <w:rsid w:val="00C72A86"/>
    <w:rsid w:val="00C76431"/>
    <w:rsid w:val="00C8356F"/>
    <w:rsid w:val="00C943FC"/>
    <w:rsid w:val="00C95814"/>
    <w:rsid w:val="00C970FC"/>
    <w:rsid w:val="00CA2B41"/>
    <w:rsid w:val="00CA6BBE"/>
    <w:rsid w:val="00CA77E6"/>
    <w:rsid w:val="00CC4861"/>
    <w:rsid w:val="00CF5B94"/>
    <w:rsid w:val="00CF6D4E"/>
    <w:rsid w:val="00D03B84"/>
    <w:rsid w:val="00D04190"/>
    <w:rsid w:val="00D34D66"/>
    <w:rsid w:val="00D351DE"/>
    <w:rsid w:val="00D45D2E"/>
    <w:rsid w:val="00D46128"/>
    <w:rsid w:val="00D5491C"/>
    <w:rsid w:val="00D57FA0"/>
    <w:rsid w:val="00D73954"/>
    <w:rsid w:val="00D85202"/>
    <w:rsid w:val="00D91D93"/>
    <w:rsid w:val="00DA0605"/>
    <w:rsid w:val="00DA064D"/>
    <w:rsid w:val="00DA15CA"/>
    <w:rsid w:val="00DA5172"/>
    <w:rsid w:val="00DB1A71"/>
    <w:rsid w:val="00DB4677"/>
    <w:rsid w:val="00DB6CB8"/>
    <w:rsid w:val="00DD70BD"/>
    <w:rsid w:val="00DF2446"/>
    <w:rsid w:val="00DF4176"/>
    <w:rsid w:val="00DF5DCF"/>
    <w:rsid w:val="00DF664A"/>
    <w:rsid w:val="00DF77E3"/>
    <w:rsid w:val="00E24E5D"/>
    <w:rsid w:val="00E33ACF"/>
    <w:rsid w:val="00E35EA0"/>
    <w:rsid w:val="00E37EF7"/>
    <w:rsid w:val="00E40394"/>
    <w:rsid w:val="00E40AD5"/>
    <w:rsid w:val="00E47CEB"/>
    <w:rsid w:val="00E536A1"/>
    <w:rsid w:val="00E60F6F"/>
    <w:rsid w:val="00E60FD1"/>
    <w:rsid w:val="00E654D0"/>
    <w:rsid w:val="00E67611"/>
    <w:rsid w:val="00E7047F"/>
    <w:rsid w:val="00EA46FD"/>
    <w:rsid w:val="00EA5CD4"/>
    <w:rsid w:val="00EB151E"/>
    <w:rsid w:val="00EB2596"/>
    <w:rsid w:val="00EC0D18"/>
    <w:rsid w:val="00EC40D7"/>
    <w:rsid w:val="00EC4FF2"/>
    <w:rsid w:val="00EC50FB"/>
    <w:rsid w:val="00EC78D1"/>
    <w:rsid w:val="00ED02A5"/>
    <w:rsid w:val="00ED3966"/>
    <w:rsid w:val="00ED3F9C"/>
    <w:rsid w:val="00ED7A59"/>
    <w:rsid w:val="00ED7F1A"/>
    <w:rsid w:val="00EE36FA"/>
    <w:rsid w:val="00EE6587"/>
    <w:rsid w:val="00EE65C5"/>
    <w:rsid w:val="00EF4849"/>
    <w:rsid w:val="00EF7FB8"/>
    <w:rsid w:val="00F02412"/>
    <w:rsid w:val="00F03964"/>
    <w:rsid w:val="00F03A7F"/>
    <w:rsid w:val="00F1074E"/>
    <w:rsid w:val="00F15DC4"/>
    <w:rsid w:val="00F171E1"/>
    <w:rsid w:val="00F22503"/>
    <w:rsid w:val="00F22CF0"/>
    <w:rsid w:val="00F277E9"/>
    <w:rsid w:val="00F27D46"/>
    <w:rsid w:val="00F4280A"/>
    <w:rsid w:val="00F524CF"/>
    <w:rsid w:val="00F61221"/>
    <w:rsid w:val="00F61C75"/>
    <w:rsid w:val="00F61F19"/>
    <w:rsid w:val="00F638B5"/>
    <w:rsid w:val="00F71585"/>
    <w:rsid w:val="00F71AAD"/>
    <w:rsid w:val="00F72B2A"/>
    <w:rsid w:val="00F738C1"/>
    <w:rsid w:val="00F74F28"/>
    <w:rsid w:val="00F87C68"/>
    <w:rsid w:val="00F87EA8"/>
    <w:rsid w:val="00F92ED8"/>
    <w:rsid w:val="00FA5102"/>
    <w:rsid w:val="00FA5467"/>
    <w:rsid w:val="00FB0BAD"/>
    <w:rsid w:val="00FB208E"/>
    <w:rsid w:val="00FC14B6"/>
    <w:rsid w:val="00FC6089"/>
    <w:rsid w:val="00FC7C3B"/>
    <w:rsid w:val="00FD0474"/>
    <w:rsid w:val="00FD208B"/>
    <w:rsid w:val="00FD2A66"/>
    <w:rsid w:val="00FE1B3E"/>
    <w:rsid w:val="00FE20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F8453"/>
  <w15:docId w15:val="{769065A1-EA84-094D-A5AA-41140878F2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77FB"/>
  </w:style>
  <w:style w:type="paragraph" w:styleId="Heading1">
    <w:name w:val="heading 1"/>
    <w:basedOn w:val="Normal"/>
    <w:next w:val="Normal"/>
    <w:link w:val="Heading1Char"/>
    <w:uiPriority w:val="9"/>
    <w:qFormat/>
    <w:rsid w:val="003448C5"/>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rPr>
  </w:style>
  <w:style w:type="paragraph" w:styleId="Heading2">
    <w:name w:val="heading 2"/>
    <w:basedOn w:val="Normal"/>
    <w:next w:val="Normal"/>
    <w:link w:val="Heading2Char"/>
    <w:uiPriority w:val="9"/>
    <w:unhideWhenUsed/>
    <w:qFormat/>
    <w:rsid w:val="003448C5"/>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rPr>
  </w:style>
  <w:style w:type="paragraph" w:styleId="Heading3">
    <w:name w:val="heading 3"/>
    <w:basedOn w:val="Normal"/>
    <w:next w:val="Normal"/>
    <w:link w:val="Heading3Char"/>
    <w:uiPriority w:val="9"/>
    <w:unhideWhenUsed/>
    <w:qFormat/>
    <w:rsid w:val="003448C5"/>
    <w:pPr>
      <w:keepNext/>
      <w:keepLines/>
      <w:spacing w:before="160" w:after="80" w:line="278" w:lineRule="auto"/>
      <w:outlineLvl w:val="2"/>
    </w:pPr>
    <w:rPr>
      <w:rFonts w:eastAsiaTheme="majorEastAsia" w:cstheme="majorBidi"/>
      <w:color w:val="0F4761" w:themeColor="accent1" w:themeShade="BF"/>
      <w:kern w:val="2"/>
      <w:sz w:val="28"/>
      <w:szCs w:val="28"/>
    </w:rPr>
  </w:style>
  <w:style w:type="paragraph" w:styleId="Heading4">
    <w:name w:val="heading 4"/>
    <w:basedOn w:val="Normal"/>
    <w:next w:val="Normal"/>
    <w:link w:val="Heading4Char"/>
    <w:uiPriority w:val="9"/>
    <w:unhideWhenUsed/>
    <w:qFormat/>
    <w:rsid w:val="003448C5"/>
    <w:pPr>
      <w:keepNext/>
      <w:keepLines/>
      <w:spacing w:before="80" w:after="40" w:line="278" w:lineRule="auto"/>
      <w:outlineLvl w:val="3"/>
    </w:pPr>
    <w:rPr>
      <w:rFonts w:eastAsiaTheme="majorEastAsia" w:cstheme="majorBidi"/>
      <w:i/>
      <w:iCs/>
      <w:color w:val="0F4761" w:themeColor="accent1" w:themeShade="BF"/>
      <w:kern w:val="2"/>
    </w:rPr>
  </w:style>
  <w:style w:type="paragraph" w:styleId="Heading5">
    <w:name w:val="heading 5"/>
    <w:basedOn w:val="Normal"/>
    <w:next w:val="Normal"/>
    <w:link w:val="Heading5Char"/>
    <w:uiPriority w:val="9"/>
    <w:semiHidden/>
    <w:unhideWhenUsed/>
    <w:qFormat/>
    <w:rsid w:val="003448C5"/>
    <w:pPr>
      <w:keepNext/>
      <w:keepLines/>
      <w:spacing w:before="80" w:after="40" w:line="278" w:lineRule="auto"/>
      <w:outlineLvl w:val="4"/>
    </w:pPr>
    <w:rPr>
      <w:rFonts w:eastAsiaTheme="majorEastAsia" w:cstheme="majorBidi"/>
      <w:color w:val="0F4761" w:themeColor="accent1" w:themeShade="BF"/>
      <w:kern w:val="2"/>
    </w:rPr>
  </w:style>
  <w:style w:type="paragraph" w:styleId="Heading6">
    <w:name w:val="heading 6"/>
    <w:basedOn w:val="Normal"/>
    <w:next w:val="Normal"/>
    <w:link w:val="Heading6Char"/>
    <w:uiPriority w:val="9"/>
    <w:semiHidden/>
    <w:unhideWhenUsed/>
    <w:qFormat/>
    <w:rsid w:val="003448C5"/>
    <w:pPr>
      <w:keepNext/>
      <w:keepLines/>
      <w:spacing w:before="40" w:line="278" w:lineRule="auto"/>
      <w:outlineLvl w:val="5"/>
    </w:pPr>
    <w:rPr>
      <w:rFonts w:eastAsiaTheme="majorEastAsia" w:cstheme="majorBidi"/>
      <w:i/>
      <w:iCs/>
      <w:color w:val="595959" w:themeColor="text1" w:themeTint="A6"/>
      <w:kern w:val="2"/>
    </w:rPr>
  </w:style>
  <w:style w:type="paragraph" w:styleId="Heading7">
    <w:name w:val="heading 7"/>
    <w:basedOn w:val="Normal"/>
    <w:next w:val="Normal"/>
    <w:link w:val="Heading7Char"/>
    <w:uiPriority w:val="9"/>
    <w:semiHidden/>
    <w:unhideWhenUsed/>
    <w:qFormat/>
    <w:rsid w:val="003448C5"/>
    <w:pPr>
      <w:keepNext/>
      <w:keepLines/>
      <w:spacing w:before="40" w:line="278" w:lineRule="auto"/>
      <w:outlineLvl w:val="6"/>
    </w:pPr>
    <w:rPr>
      <w:rFonts w:eastAsiaTheme="majorEastAsia" w:cstheme="majorBidi"/>
      <w:color w:val="595959" w:themeColor="text1" w:themeTint="A6"/>
      <w:kern w:val="2"/>
    </w:rPr>
  </w:style>
  <w:style w:type="paragraph" w:styleId="Heading8">
    <w:name w:val="heading 8"/>
    <w:basedOn w:val="Normal"/>
    <w:next w:val="Normal"/>
    <w:link w:val="Heading8Char"/>
    <w:uiPriority w:val="9"/>
    <w:semiHidden/>
    <w:unhideWhenUsed/>
    <w:qFormat/>
    <w:rsid w:val="003448C5"/>
    <w:pPr>
      <w:keepNext/>
      <w:keepLines/>
      <w:spacing w:line="278" w:lineRule="auto"/>
      <w:outlineLvl w:val="7"/>
    </w:pPr>
    <w:rPr>
      <w:rFonts w:eastAsiaTheme="majorEastAsia" w:cstheme="majorBidi"/>
      <w:i/>
      <w:iCs/>
      <w:color w:val="272727" w:themeColor="text1" w:themeTint="D8"/>
      <w:kern w:val="2"/>
    </w:rPr>
  </w:style>
  <w:style w:type="paragraph" w:styleId="Heading9">
    <w:name w:val="heading 9"/>
    <w:basedOn w:val="Normal"/>
    <w:next w:val="Normal"/>
    <w:link w:val="Heading9Char"/>
    <w:uiPriority w:val="9"/>
    <w:semiHidden/>
    <w:unhideWhenUsed/>
    <w:qFormat/>
    <w:rsid w:val="003448C5"/>
    <w:pPr>
      <w:keepNext/>
      <w:keepLines/>
      <w:spacing w:line="278" w:lineRule="auto"/>
      <w:outlineLvl w:val="8"/>
    </w:pPr>
    <w:rPr>
      <w:rFonts w:eastAsiaTheme="majorEastAsia" w:cstheme="majorBidi"/>
      <w:color w:val="272727" w:themeColor="text1" w:themeTint="D8"/>
      <w:kern w:val="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448C5"/>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448C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448C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448C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448C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448C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448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48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48C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48C5"/>
    <w:rPr>
      <w:rFonts w:eastAsiaTheme="majorEastAsia" w:cstheme="majorBidi"/>
      <w:color w:val="272727" w:themeColor="text1" w:themeTint="D8"/>
    </w:rPr>
  </w:style>
  <w:style w:type="character" w:customStyle="1" w:styleId="TitleChar">
    <w:name w:val="Title Char"/>
    <w:basedOn w:val="DefaultParagraphFont"/>
    <w:link w:val="Title"/>
    <w:uiPriority w:val="10"/>
    <w:rsid w:val="003448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after="160" w:line="278" w:lineRule="auto"/>
    </w:pPr>
    <w:rPr>
      <w:color w:val="595959"/>
      <w:sz w:val="28"/>
      <w:szCs w:val="28"/>
    </w:rPr>
  </w:style>
  <w:style w:type="character" w:customStyle="1" w:styleId="SubtitleChar">
    <w:name w:val="Subtitle Char"/>
    <w:basedOn w:val="DefaultParagraphFont"/>
    <w:link w:val="Subtitle"/>
    <w:uiPriority w:val="11"/>
    <w:rsid w:val="003448C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448C5"/>
    <w:pPr>
      <w:spacing w:before="160" w:after="160" w:line="278" w:lineRule="auto"/>
      <w:jc w:val="center"/>
    </w:pPr>
    <w:rPr>
      <w:rFonts w:eastAsiaTheme="minorHAnsi"/>
      <w:i/>
      <w:iCs/>
      <w:color w:val="404040" w:themeColor="text1" w:themeTint="BF"/>
      <w:kern w:val="2"/>
    </w:rPr>
  </w:style>
  <w:style w:type="character" w:customStyle="1" w:styleId="QuoteChar">
    <w:name w:val="Quote Char"/>
    <w:basedOn w:val="DefaultParagraphFont"/>
    <w:link w:val="Quote"/>
    <w:uiPriority w:val="29"/>
    <w:rsid w:val="003448C5"/>
    <w:rPr>
      <w:i/>
      <w:iCs/>
      <w:color w:val="404040" w:themeColor="text1" w:themeTint="BF"/>
    </w:rPr>
  </w:style>
  <w:style w:type="paragraph" w:styleId="ListParagraph">
    <w:name w:val="List Paragraph"/>
    <w:basedOn w:val="Normal"/>
    <w:uiPriority w:val="34"/>
    <w:qFormat/>
    <w:rsid w:val="003448C5"/>
    <w:pPr>
      <w:spacing w:after="160" w:line="278" w:lineRule="auto"/>
      <w:ind w:left="720"/>
      <w:contextualSpacing/>
    </w:pPr>
    <w:rPr>
      <w:rFonts w:eastAsiaTheme="minorHAnsi"/>
      <w:kern w:val="2"/>
    </w:rPr>
  </w:style>
  <w:style w:type="character" w:styleId="IntenseEmphasis">
    <w:name w:val="Intense Emphasis"/>
    <w:basedOn w:val="DefaultParagraphFont"/>
    <w:uiPriority w:val="21"/>
    <w:qFormat/>
    <w:rsid w:val="003448C5"/>
    <w:rPr>
      <w:i/>
      <w:iCs/>
      <w:color w:val="0F4761" w:themeColor="accent1" w:themeShade="BF"/>
    </w:rPr>
  </w:style>
  <w:style w:type="paragraph" w:styleId="IntenseQuote">
    <w:name w:val="Intense Quote"/>
    <w:basedOn w:val="Normal"/>
    <w:next w:val="Normal"/>
    <w:link w:val="IntenseQuoteChar"/>
    <w:uiPriority w:val="30"/>
    <w:qFormat/>
    <w:rsid w:val="003448C5"/>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eastAsiaTheme="minorHAnsi"/>
      <w:i/>
      <w:iCs/>
      <w:color w:val="0F4761" w:themeColor="accent1" w:themeShade="BF"/>
      <w:kern w:val="2"/>
    </w:rPr>
  </w:style>
  <w:style w:type="character" w:customStyle="1" w:styleId="IntenseQuoteChar">
    <w:name w:val="Intense Quote Char"/>
    <w:basedOn w:val="DefaultParagraphFont"/>
    <w:link w:val="IntenseQuote"/>
    <w:uiPriority w:val="30"/>
    <w:rsid w:val="003448C5"/>
    <w:rPr>
      <w:i/>
      <w:iCs/>
      <w:color w:val="0F4761" w:themeColor="accent1" w:themeShade="BF"/>
    </w:rPr>
  </w:style>
  <w:style w:type="character" w:styleId="IntenseReference">
    <w:name w:val="Intense Reference"/>
    <w:basedOn w:val="DefaultParagraphFont"/>
    <w:uiPriority w:val="32"/>
    <w:qFormat/>
    <w:rsid w:val="003448C5"/>
    <w:rPr>
      <w:b/>
      <w:bCs/>
      <w:smallCaps/>
      <w:color w:val="0F4761" w:themeColor="accent1" w:themeShade="BF"/>
      <w:spacing w:val="5"/>
    </w:rPr>
  </w:style>
  <w:style w:type="character" w:styleId="Hyperlink">
    <w:name w:val="Hyperlink"/>
    <w:basedOn w:val="DefaultParagraphFont"/>
    <w:uiPriority w:val="99"/>
    <w:unhideWhenUsed/>
    <w:rsid w:val="00097642"/>
    <w:rPr>
      <w:color w:val="467886" w:themeColor="hyperlink"/>
      <w:u w:val="single"/>
    </w:rPr>
  </w:style>
  <w:style w:type="character" w:styleId="UnresolvedMention">
    <w:name w:val="Unresolved Mention"/>
    <w:basedOn w:val="DefaultParagraphFont"/>
    <w:uiPriority w:val="99"/>
    <w:semiHidden/>
    <w:unhideWhenUsed/>
    <w:rsid w:val="00097642"/>
    <w:rPr>
      <w:color w:val="605E5C"/>
      <w:shd w:val="clear" w:color="auto" w:fill="E1DFDD"/>
    </w:rPr>
  </w:style>
  <w:style w:type="table" w:styleId="TableGrid">
    <w:name w:val="Table Grid"/>
    <w:basedOn w:val="TableNormal"/>
    <w:uiPriority w:val="39"/>
    <w:rsid w:val="009A7B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917823"/>
    <w:rPr>
      <w:rFonts w:eastAsiaTheme="minorEastAsia"/>
      <w:sz w:val="22"/>
      <w:szCs w:val="22"/>
      <w:lang w:eastAsia="zh-CN"/>
    </w:rPr>
  </w:style>
  <w:style w:type="character" w:customStyle="1" w:styleId="NoSpacingChar">
    <w:name w:val="No Spacing Char"/>
    <w:basedOn w:val="DefaultParagraphFont"/>
    <w:link w:val="NoSpacing"/>
    <w:uiPriority w:val="1"/>
    <w:rsid w:val="00917823"/>
    <w:rPr>
      <w:rFonts w:eastAsiaTheme="minorEastAsia"/>
      <w:kern w:val="0"/>
      <w:sz w:val="22"/>
      <w:szCs w:val="22"/>
      <w:lang w:eastAsia="zh-CN"/>
    </w:rPr>
  </w:style>
  <w:style w:type="paragraph" w:styleId="Header">
    <w:name w:val="header"/>
    <w:basedOn w:val="Normal"/>
    <w:link w:val="HeaderChar"/>
    <w:uiPriority w:val="99"/>
    <w:unhideWhenUsed/>
    <w:rsid w:val="0079363E"/>
    <w:pPr>
      <w:tabs>
        <w:tab w:val="center" w:pos="4680"/>
        <w:tab w:val="right" w:pos="9360"/>
      </w:tabs>
    </w:pPr>
    <w:rPr>
      <w:rFonts w:eastAsiaTheme="minorHAnsi"/>
      <w:kern w:val="2"/>
    </w:rPr>
  </w:style>
  <w:style w:type="character" w:customStyle="1" w:styleId="HeaderChar">
    <w:name w:val="Header Char"/>
    <w:basedOn w:val="DefaultParagraphFont"/>
    <w:link w:val="Header"/>
    <w:uiPriority w:val="99"/>
    <w:rsid w:val="0079363E"/>
  </w:style>
  <w:style w:type="paragraph" w:styleId="Footer">
    <w:name w:val="footer"/>
    <w:basedOn w:val="Normal"/>
    <w:link w:val="FooterChar"/>
    <w:uiPriority w:val="99"/>
    <w:unhideWhenUsed/>
    <w:rsid w:val="0079363E"/>
    <w:pPr>
      <w:tabs>
        <w:tab w:val="center" w:pos="4680"/>
        <w:tab w:val="right" w:pos="9360"/>
      </w:tabs>
    </w:pPr>
    <w:rPr>
      <w:rFonts w:eastAsiaTheme="minorHAnsi"/>
      <w:kern w:val="2"/>
    </w:rPr>
  </w:style>
  <w:style w:type="character" w:customStyle="1" w:styleId="FooterChar">
    <w:name w:val="Footer Char"/>
    <w:basedOn w:val="DefaultParagraphFont"/>
    <w:link w:val="Footer"/>
    <w:uiPriority w:val="99"/>
    <w:rsid w:val="0079363E"/>
  </w:style>
  <w:style w:type="character" w:styleId="PageNumber">
    <w:name w:val="page number"/>
    <w:basedOn w:val="DefaultParagraphFont"/>
    <w:uiPriority w:val="99"/>
    <w:semiHidden/>
    <w:unhideWhenUsed/>
    <w:rsid w:val="0079363E"/>
  </w:style>
  <w:style w:type="paragraph" w:styleId="Revision">
    <w:name w:val="Revision"/>
    <w:hidden/>
    <w:uiPriority w:val="99"/>
    <w:semiHidden/>
    <w:rsid w:val="00D604B8"/>
  </w:style>
  <w:style w:type="character" w:styleId="CommentReference">
    <w:name w:val="annotation reference"/>
    <w:basedOn w:val="DefaultParagraphFont"/>
    <w:uiPriority w:val="99"/>
    <w:semiHidden/>
    <w:unhideWhenUsed/>
    <w:rsid w:val="00C27324"/>
    <w:rPr>
      <w:sz w:val="16"/>
      <w:szCs w:val="16"/>
    </w:rPr>
  </w:style>
  <w:style w:type="paragraph" w:styleId="CommentText">
    <w:name w:val="annotation text"/>
    <w:basedOn w:val="Normal"/>
    <w:link w:val="CommentTextChar"/>
    <w:uiPriority w:val="99"/>
    <w:semiHidden/>
    <w:unhideWhenUsed/>
    <w:rsid w:val="00C27324"/>
    <w:pPr>
      <w:spacing w:after="160"/>
    </w:pPr>
    <w:rPr>
      <w:rFonts w:eastAsiaTheme="minorHAnsi"/>
      <w:kern w:val="2"/>
      <w:sz w:val="20"/>
      <w:szCs w:val="20"/>
    </w:rPr>
  </w:style>
  <w:style w:type="character" w:customStyle="1" w:styleId="CommentTextChar">
    <w:name w:val="Comment Text Char"/>
    <w:basedOn w:val="DefaultParagraphFont"/>
    <w:link w:val="CommentText"/>
    <w:uiPriority w:val="99"/>
    <w:semiHidden/>
    <w:rsid w:val="00C27324"/>
    <w:rPr>
      <w:sz w:val="20"/>
      <w:szCs w:val="20"/>
    </w:rPr>
  </w:style>
  <w:style w:type="paragraph" w:styleId="CommentSubject">
    <w:name w:val="annotation subject"/>
    <w:basedOn w:val="CommentText"/>
    <w:next w:val="CommentText"/>
    <w:link w:val="CommentSubjectChar"/>
    <w:uiPriority w:val="99"/>
    <w:semiHidden/>
    <w:unhideWhenUsed/>
    <w:rsid w:val="00C27324"/>
    <w:rPr>
      <w:b/>
      <w:bCs/>
    </w:rPr>
  </w:style>
  <w:style w:type="character" w:customStyle="1" w:styleId="CommentSubjectChar">
    <w:name w:val="Comment Subject Char"/>
    <w:basedOn w:val="CommentTextChar"/>
    <w:link w:val="CommentSubject"/>
    <w:uiPriority w:val="99"/>
    <w:semiHidden/>
    <w:rsid w:val="00C27324"/>
    <w:rPr>
      <w:b/>
      <w:bCs/>
      <w:sz w:val="20"/>
      <w:szCs w:val="20"/>
    </w:rPr>
  </w:style>
  <w:style w:type="character" w:styleId="FollowedHyperlink">
    <w:name w:val="FollowedHyperlink"/>
    <w:basedOn w:val="DefaultParagraphFont"/>
    <w:uiPriority w:val="99"/>
    <w:semiHidden/>
    <w:unhideWhenUsed/>
    <w:rsid w:val="00735859"/>
    <w:rPr>
      <w:color w:val="96607D" w:themeColor="followedHyperlink"/>
      <w:u w:val="single"/>
    </w:rPr>
  </w:style>
  <w:style w:type="paragraph" w:styleId="Caption">
    <w:name w:val="caption"/>
    <w:basedOn w:val="Normal"/>
    <w:next w:val="Normal"/>
    <w:uiPriority w:val="35"/>
    <w:unhideWhenUsed/>
    <w:qFormat/>
    <w:rsid w:val="003E1ECF"/>
    <w:pPr>
      <w:spacing w:after="200"/>
    </w:pPr>
    <w:rPr>
      <w:i/>
      <w:iCs/>
      <w:color w:val="0E2841" w:themeColor="text2"/>
      <w:sz w:val="18"/>
      <w:szCs w:val="18"/>
    </w:rPr>
  </w:style>
  <w:style w:type="paragraph" w:styleId="NormalWeb">
    <w:name w:val="Normal (Web)"/>
    <w:basedOn w:val="Normal"/>
    <w:uiPriority w:val="99"/>
    <w:semiHidden/>
    <w:unhideWhenUsed/>
    <w:rsid w:val="006C76C6"/>
  </w:style>
  <w:style w:type="character" w:styleId="Strong">
    <w:name w:val="Strong"/>
    <w:basedOn w:val="DefaultParagraphFont"/>
    <w:uiPriority w:val="22"/>
    <w:qFormat/>
    <w:rsid w:val="00082935"/>
    <w:rPr>
      <w:b/>
      <w:bCs/>
    </w:rPr>
  </w:style>
  <w:style w:type="character" w:styleId="HTMLCode">
    <w:name w:val="HTML Code"/>
    <w:basedOn w:val="DefaultParagraphFont"/>
    <w:uiPriority w:val="99"/>
    <w:semiHidden/>
    <w:unhideWhenUsed/>
    <w:rsid w:val="00082935"/>
    <w:rPr>
      <w:rFonts w:ascii="Courier New" w:eastAsia="Times New Roman" w:hAnsi="Courier New" w:cs="Courier New"/>
      <w:sz w:val="20"/>
      <w:szCs w:val="2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8686200">
      <w:bodyDiv w:val="1"/>
      <w:marLeft w:val="0"/>
      <w:marRight w:val="0"/>
      <w:marTop w:val="0"/>
      <w:marBottom w:val="0"/>
      <w:divBdr>
        <w:top w:val="none" w:sz="0" w:space="0" w:color="auto"/>
        <w:left w:val="none" w:sz="0" w:space="0" w:color="auto"/>
        <w:bottom w:val="none" w:sz="0" w:space="0" w:color="auto"/>
        <w:right w:val="none" w:sz="0" w:space="0" w:color="auto"/>
      </w:divBdr>
    </w:div>
    <w:div w:id="589434709">
      <w:bodyDiv w:val="1"/>
      <w:marLeft w:val="0"/>
      <w:marRight w:val="0"/>
      <w:marTop w:val="0"/>
      <w:marBottom w:val="0"/>
      <w:divBdr>
        <w:top w:val="none" w:sz="0" w:space="0" w:color="auto"/>
        <w:left w:val="none" w:sz="0" w:space="0" w:color="auto"/>
        <w:bottom w:val="none" w:sz="0" w:space="0" w:color="auto"/>
        <w:right w:val="none" w:sz="0" w:space="0" w:color="auto"/>
      </w:divBdr>
    </w:div>
    <w:div w:id="914315623">
      <w:bodyDiv w:val="1"/>
      <w:marLeft w:val="0"/>
      <w:marRight w:val="0"/>
      <w:marTop w:val="0"/>
      <w:marBottom w:val="0"/>
      <w:divBdr>
        <w:top w:val="none" w:sz="0" w:space="0" w:color="auto"/>
        <w:left w:val="none" w:sz="0" w:space="0" w:color="auto"/>
        <w:bottom w:val="none" w:sz="0" w:space="0" w:color="auto"/>
        <w:right w:val="none" w:sz="0" w:space="0" w:color="auto"/>
      </w:divBdr>
    </w:div>
    <w:div w:id="16307478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onlinelibrary.wiley.com/doi/full/10.1155/2022/5849995" TargetMode="External"/><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advocatehealth.com/health-services/advocate-heart-institute/conditions/ischemic-heart-disease" TargetMode="External"/><Relationship Id="rId33" Type="http://schemas.openxmlformats.org/officeDocument/2006/relationships/image" Target="media/image20.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who.int/news-room/fact-sheets/detail/the-top-10-causes-of-deat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shrsai123/Heart_Disease_Prediction" TargetMode="External"/><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mayoclinic.org/diseases-conditions/heart-disease/symptoms-causes/syc-20353118" TargetMode="External"/><Relationship Id="rId36"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i.org/10.1056/NEJM197112232852601" TargetMode="External"/><Relationship Id="rId30" Type="http://schemas.openxmlformats.org/officeDocument/2006/relationships/image" Target="media/image17.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j1Z/FpeyRsCAchYYzba+EWLATA==">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MDaIAQGaAQYIABAAGACwAQC4AQEYoIbaxuQyIKCG2sbkMjAAQjdzdWdnZXN0SWRJbXBvcnQ2MWQyY2Q3OS0wMzQ5LTQwZTAtOTBmYS1jZGYwOGYwZDAyN2JfMzA2IrIDCgtBQUFCaUZ0eDBuYxLZAgoLQUFBQmlGdHgwbmMSC0FBQUJpRnR4MG5j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2NIgBAZoBBggAEAAYALABALgBARiAiM/G5DIggIjPxuQyMABCN3N1Z2dlc3RJZEltcG9ydDYxZDJjZDc5LTAzNDktNDBlMC05MGZhLWNkZjA4ZjBkMDI3Yl8yNjQisgMKC0FBQUJpRnR4MG5nEtkCCgtBQUFCaUZ0eDBuZxILQUFBQmlGdHgwbmc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U4iAEBmgEGCAAQABgAsAEAuAEBGICIz8bkMiCAiM/G5DIwAEI3c3VnZ2VzdElkSW1wb3J0NjFkMmNkNzktMDM0OS00MGUwLTkwZmEtY2RmMDhmMGQwMjdiXzI1OCKyAwoLQUFBQmlGdHgwb0kS2QIKC0FBQUJpRnR4MG9JEgtBQUFCaUZ0eDBvS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MzSIAQGaAQYIABAAGACwAQC4AQEYgIjPxuQyIICIz8bkMjAAQjdzdWdnZXN0SWRJbXBvcnQ2MWQyY2Q3OS0wMzQ5LTQwZTAtOTBmYS1jZGYwOGYwZDAyN2JfMjM0IroDCgtBQUFCaUZ0eDBuaxLhAgoLQUFBQmlGdHgwbmsSC0FBQUJpRnR4MG5r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E1iAEBmgEGCAAQABgAsAEAuAEBGKCG2sbkMiCghtrG5DIwAEI3c3VnZ2VzdElkSW1wb3J0NjFkMmNkNzktMDM0OS00MGUwLTkwZmEtY2RmMDhmMGQwMjdiXzQxNSKyAwoLQUFBQmlGdHgwb00S2QIKC0FBQUJpRnR4MG9NEgtBQUFCaUZ0eDBvT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MjCIAQGaAQYIABAAGACwAQC4AQEYgIjPxuQyIICIz8bkMjAAQjdzdWdnZXN0SWRJbXBvcnQ2MWQyY2Q3OS0wMzQ5LTQwZTAtOTBmYS1jZGYwOGYwZDAyN2JfMzIwIroDCgtBQUFCaUZ0eDBvURLhAgoLQUFBQmlGdHgwb1ESC0FBQUJpRnR4MG9R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gyiAEBmgEGCAAQABgAsAEAuAEBGKCG2sbkMiCghtrG5DIwAEI3c3VnZ2VzdElkSW1wb3J0NjFkMmNkNzktMDM0OS00MGUwLTkwZmEtY2RmMDhmMGQwMjdiXzM4MiK6AwoLQUFBQmlGdHgwcDQS4QIKC0FBQUJpRnR4MHA0EgtBQUFCaUZ0eDBwNB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M3NogBAZoBBggAEAAYALABALgBARightrG5DIgoIbaxuQyMABCN3N1Z2dlc3RJZEltcG9ydDYxZDJjZDc5LTAzNDktNDBlMC05MGZhLWNkZjA4ZjBkMDI3Yl8zNzYisgMKC0FBQUJpRnR4MG1vEtkCCgtBQUFCaUZ0eDBtbxILQUFBQmlGdHgwbW8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gwiAEBmgEGCAAQABgAsAEAuAEBGICIz8bkMiCAiM/G5DIwAEI3c3VnZ2VzdElkSW1wb3J0NjFkMmNkNzktMDM0OS00MGUwLTkwZmEtY2RmMDhmMGQwMjdiXzM4MCK6AwoLQUFBQmlGdHgwbzQS4QIKC0FBQUJpRnR4MG80EgtBQUFCaUZ0eDBvNB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M5M4gBAZoBBggAEAAYALABALgBARightrG5DIgoIbaxuQyMABCN3N1Z2dlc3RJZEltcG9ydDYxZDJjZDc5LTAzNDktNDBlMC05MGZhLWNkZjA4ZjBkMDI3Yl8zOTMisgMKC0FBQUJpRnR4MG1zEtkCCgtBQUFCaUZ0eDBtcxILQUFBQmlGdHgwbXM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I5iAEBmgEGCAAQABgAsAEAuAEBGICIz8bkMiCAiM/G5DIwAEI3c3VnZ2VzdElkSW1wb3J0NjFkMmNkNzktMDM0OS00MGUwLTkwZmEtY2RmMDhmMGQwMjdiXzMyOSKyAwoLQUFBQmlGdHgwbzgS2QIKC0FBQUJpRnR4MG84EgtBQUFCaUZ0eDBvO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MTmIAQGaAQYIABAAGACwAQC4AQEYgIjPxuQyIICIz8bkMjAAQjdzdWdnZXN0SWRJbXBvcnQ2MWQyY2Q3OS0wMzQ5LTQwZTAtOTBmYS1jZGYwOGYwZDAyN2JfMTE5IroDCgtBQUFCaUZ0eDBuWRLhAgoLQUFBQmlGdHgwblkSC0FBQUJpRnR4MG5Z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A5iAEBmgEGCAAQABgAsAEAuAEBGKCG2sbkMiCghtrG5DIwAEI3c3VnZ2VzdElkSW1wb3J0NjFkMmNkNzktMDM0OS00MGUwLTkwZmEtY2RmMDhmMGQwMjdiXzMwOSKyAwoLQUFBQmlGdHgwcGcS2QIKC0FBQUJpRnR4MHBnEgtBQUFCaUZ0eDBwZ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NTeIAQGaAQYIABAAGACwAQC4AQEYgIjPxuQyIICIz8bkMjAAQjdzdWdnZXN0SWRJbXBvcnQ2MWQyY2Q3OS0wMzQ5LTQwZTAtOTBmYS1jZGYwOGYwZDAyN2JfNDU3IrIDCgtBQUFCaUZ0eDBhOBLZAgoLQUFBQmlGdHgwYTgSC0FBQUJpRnR4MGE4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5OYgBAZoBBggAEAAYALABALgBARiAiM/G5DIggIjPxuQyMABCN3N1Z2dlc3RJZEltcG9ydDYxZDJjZDc5LTAzNDktNDBlMC05MGZhLWNkZjA4ZjBkMDI3Yl8zOTkisgMKC0FBQUJpRnR4MHFNEtkCCgtBQUFCaUZ0eDBxTRILQUFBQmlGdHgwcU0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UyiAEBmgEGCAAQABgAsAEAuAEBGICIz8bkMiCAiM/G5DIwAEI3c3VnZ2VzdElkSW1wb3J0NjFkMmNkNzktMDM0OS00MGUwLTkwZmEtY2RmMDhmMGQwMjdiXzI1MiK6AwoLQUFBQmlGdHgwcVES4QIKC0FBQUJpRnR4MHFREgtBQUFCaUZ0eDBxUR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MwMIgBAZoBBggAEAAYALABALgBARightrG5DIgoIbaxuQyMABCN3N1Z2dlc3RJZEltcG9ydDYxZDJjZDc5LTAzNDktNDBlMC05MGZhLWNkZjA4ZjBkMDI3Yl8zMDAisgMKC0FBQUJpRnR4MGFBEtkCCgtBQUFCaUZ0eDBhQRILQUFBQmlGdHgwYUE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A1iAEBmgEGCAAQABgAsAEAuAEBGICIz8bkMiCAiM/G5DIwAEI3c3VnZ2VzdElkSW1wb3J0NjFkMmNkNzktMDM0OS00MGUwLTkwZmEtY2RmMDhmMGQwMjdiXzQwNSK6AwoLQUFBQmlGdHgwcVUS4QIKC0FBQUJpRnR4MHFVEgtBQUFCaUZ0eDBxVR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QzMogBAZoBBggAEAAYALABALgBARightrG5DIgoIbaxuQyMABCN3N1Z2dlc3RJZEltcG9ydDYxZDJjZDc5LTAzNDktNDBlMC05MGZhLWNkZjA4ZjBkMDI3Yl80MzIisgMKC0FBQUJpRnR4MGFFEtkCCgtBQUFCaUZ0eDBhRRILQUFBQmlGdHgwYUU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Q3iAEBmgEGCAAQABgAsAEAuAEBGICIz8bkMiCAiM/G5DIwAEI3c3VnZ2VzdElkSW1wb3J0NjFkMmNkNzktMDM0OS00MGUwLTkwZmEtY2RmMDhmMGQwMjdiXzQ0NyK6AwoLQUFBQmlGdHgwcHcS4QIKC0FBQUJpRnR4MHB3EgtBQUFCaUZ0eDBwd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M3iAEBmgEGCAAQABgAsAEAuAEBGKCG2sbkMiCghtrG5DIwAEI3c3VnZ2VzdElkSW1wb3J0NjFkMmNkNzktMDM0OS00MGUwLTkwZmEtY2RmMDhmMGQwMjdiXzIzNyK6AwoLQUFBQmlGdHgwb2MS4QIKC0FBQUJpRnR4MG9jEgtBQUFCaUZ0eDBvY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E5M4gBAZoBBggAEAAYALABALgBARightrG5DIgoIbaxuQyMABCN3N1Z2dlc3RJZEltcG9ydDYxZDJjZDc5LTAzNDktNDBlMC05MGZhLWNkZjA4ZjBkMDI3Yl8xOTMiugMKC0FBQUJpRnR4MHBFEuECCgtBQUFCaUZ0eDBwRRILQUFBQmlGdHgwcEU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MjSIAQGaAQYIABAAGACwAQC4AQEYoIbaxuQyIKCG2sbkMjAAQjdzdWdnZXN0SWRJbXBvcnQ2MWQyY2Q3OS0wMzQ5LTQwZTAtOTBmYS1jZGYwOGYwZDAyN2JfMzI0IrIDCgtBQUFCaUZ0eDBvZxLZAgoLQUFBQmlGdHgwb2cSC0FBQUJpRnR4MG9n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yNYgBAZoBBggAEAAYALABALgBARiAiM/G5DIggIjPxuQyMABCN3N1Z2dlc3RJZEltcG9ydDYxZDJjZDc5LTAzNDktNDBlMC05MGZhLWNkZjA4ZjBkMDI3Yl8xMjUiugMKC0FBQUJpRnR4MHBJEuECCgtBQUFCaUZ0eDBwSRILQUFBQmlGdHgwcEk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NjeIAQGaAQYIABAAGACwAQC4AQEYoIbaxuQyIKCG2sbkMjAAQjdzdWdnZXN0SWRJbXBvcnQ2MWQyY2Q3OS0wMzQ5LTQwZTAtOTBmYS1jZGYwOGYwZDAyN2JfMjY3IrIDCgtBQUFCaUZ0eDBvaxLZAgoLQUFBQmlGdHgwb2sSC0FBQUJpRnR4MG9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0NYgBAZoBBggAEAAYALABALgBARiAiM/G5DIggIjPxuQyMABCN3N1Z2dlc3RJZEltcG9ydDYxZDJjZDc5LTAzNDktNDBlMC05MGZhLWNkZjA4ZjBkMDI3Yl8yNDUiugMKC0FBQUJpRnR4MHBNEuECCgtBQUFCaUZ0eDBwTRILQUFBQmlGdHgwcE0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80NzmIAQGaAQYIABAAGACwAQC4AQEYoIbaxuQyIKCG2sbkMjAAQjdzdWdnZXN0SWRJbXBvcnQ2MWQyY2Q3OS0wMzQ5LTQwZTAtOTBmYS1jZGYwOGYwZDAyN2JfNDc5IroDCgtBQUFCaUZ0eDBxMBLhAgoLQUFBQmlGdHgwcTASC0FBQUJpRnR4MHEw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I0iAEBmgEGCAAQABgAsAEAuAEBGKCG2sbkMiCghtrG5DIwAEI3c3VnZ2VzdElkSW1wb3J0NjFkMmNkNzktMDM0OS00MGUwLTkwZmEtY2RmMDhmMGQwMjdiXzEyNCKyAwoLQUFBQmlGdHgwb28S2QIKC0FBQUJpRnR4MG9vEgtBQUFCaUZ0eDBvb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NTSIAQGaAQYIABAAGACwAQC4AQEYgIjPxuQyIICIz8bkMjAAQjdzdWdnZXN0SWRJbXBvcnQ2MWQyY2Q3OS0wMzQ5LTQwZTAtOTBmYS1jZGYwOGYwZDAyN2JfMzU0IroDCgtBQUFCaUZ0eDBwURLhAgoLQUFBQmlGdHgwcFESC0FBQUJpRnR4MHBR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gxiAEBmgEGCAAQABgAsAEAuAEBGKCG2sbkMiCghtrG5DIwAEI3c3VnZ2VzdElkSW1wb3J0NjFkMmNkNzktMDM0OS00MGUwLTkwZmEtY2RmMDhmMGQwMjdiXzE4MSKyAwoLQUFBQmlGdHgwcTQS2QIKC0FBQUJpRnR4MHE0EgtBQUFCaUZ0eDBxN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OTSIAQGaAQYIABAAGACwAQC4AQEYgIjPxuQyIICIz8bkMjAAQjdzdWdnZXN0SWRJbXBvcnQ2MWQyY2Q3OS0wMzQ5LTQwZTAtOTBmYS1jZGYwOGYwZDAyN2JfMTk0IrIDCgtBQUFCaUZ0eDBvcxLZAgoLQUFBQmlGdHgwb3MSC0FBQUJpRnR4MG9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MTSIAQGaAQYIABAAGACwAQC4AQEYoIbaxuQyIKCG2sbkMjAAQjdzdWdnZXN0SWRJbXBvcnQ2MWQyY2Q3OS0wMzQ5LTQwZTAtOTBmYS1jZGYwOGYwZDAyN2JfMjE0IroDCgtBQUFCaUZ0eDBvdxLhAgoLQUFBQmlGdHgwb3cSC0FBQUJpRnR4MG93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EyiAEBmgEGCAAQABgAsAEAuAEBGKCG2sbkMiCghtrG5DIwAEI3c3VnZ2VzdElkSW1wb3J0NjFkMmNkNzktMDM0OS00MGUwLTkwZmEtY2RmMDhmMGQwMjdiXzExMiKyAwoLQUFBQmlGdHgwcFkS2QIKC0FBQUJpRnR4MHBZEgtBQUFCaUZ0eDBwW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ODCIAQGaAQYIABAAGACwAQC4AQEYgIjPxuQyIICIz8bkMjAAQjdzdWdnZXN0SWRJbXBvcnQ2MWQyY2Q3OS0wMzQ5LTQwZTAtOTBmYS1jZGYwOGYwZDAyN2JfMjgwIrIDCgtBQUFCaUZ0eDBxQRLZAgoLQUFBQmlGdHgwcUESC0FBQUJpRnR4MHFB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2NIgBAZoBBggAEAAYALABALgBARiAiM/G5DIggIjPxuQyMABCN3N1Z2dlc3RJZEltcG9ydDYxZDJjZDc5LTAzNDktNDBlMC05MGZhLWNkZjA4ZjBkMDI3Yl80NjQisgMKC0FBQUJpRnR4MGtBEtkCCgtBQUFCaUZ0eDBrQRILQUFBQmlGdHgwa0E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gwiAEBmgEGCAAQABgAsAEAuAEBGICIz8bkMiCAiM/G5DIwAEI3c3VnZ2VzdElkSW1wb3J0NjFkMmNkNzktMDM0OS00MGUwLTkwZmEtY2RmMDhmMGQwMjdiXzQ4MCKyAwoLQUFBQmlGdHgwamMS2QIKC0FBQUJpRnR4MGpjEgtBQUFCaUZ0eDBqY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MzCIAQGaAQYIABAAGACwAQC4AQEYgIjPxuQyIICIz8bkMjAAQjdzdWdnZXN0SWRJbXBvcnQ2MWQyY2Q3OS0wMzQ5LTQwZTAtOTBmYS1jZGYwOGYwZDAyN2JfMjMwIrIDCgtBQUFCaUZ0eDBrRRLZAgoLQUFBQmlGdHgwa0USC0FBQUJpRnR4MGtF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wM4gBAZoBBggAEAAYALABALgBARiAiM/G5DIggIjPxuQyMABCN3N1Z2dlc3RJZEltcG9ydDYxZDJjZDc5LTAzNDktNDBlMC05MGZhLWNkZjA4ZjBkMDI3Yl8yMDMisgMKC0FBQUJpRnR4MGpnEtkCCgtBQUFCaUZ0eDBqZxILQUFBQmlGdHgwamc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AxiAEBmgEGCAAQABgAsAEAuAEBGICIz8bkMiCAiM/G5DIwAEI3c3VnZ2VzdElkSW1wb3J0NjFkMmNkNzktMDM0OS00MGUwLTkwZmEtY2RmMDhmMGQwMjdiXzMwMSKyAwoLQUFBQmlGdHgwa0kS2QIKC0FBQUJpRnR4MGtJEgtBQUFCaUZ0eDBrS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NzaIAQGaAQYIABAAGACwAQC4AQEYgIjPxuQyIICIz8bkMjAAQjdzdWdnZXN0SWRJbXBvcnQ2MWQyY2Q3OS0wMzQ5LTQwZTAtOTBmYS1jZGYwOGYwZDAyN2JfMjc2IrIDCgtBQUFCaUZ0eDBqaxLZAgoLQUFBQmlGdHgwamsSC0FBQUJpRnR4MGp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wNogBAZoBBggAEAAYALABALgBARiAiM/G5DIggIjPxuQyMABCN3N1Z2dlc3RJZEltcG9ydDYxZDJjZDc5LTAzNDktNDBlMC05MGZhLWNkZjA4ZjBkMDI3Yl80MDYisgMKC0FBQUJpRnR4MGtREtkCCgtBQUFCaUZ0eDBrURILQUFBQmlGdHgwa1E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U4iAEBmgEGCAAQABgAsAEAuAEBGICIz8bkMiCAiM/G5DIwAEI3c3VnZ2VzdElkSW1wb3J0NjFkMmNkNzktMDM0OS00MGUwLTkwZmEtY2RmMDhmMGQwMjdiXzM1OCKyAwoLQUFBQmlGdHgwbDQS2QIKC0FBQUJpRnR4MGw0EgtBQUFCaUZ0eDBsN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MzaIAQGaAQYIABAAGACwAQC4AQEYgIjPxuQyIICIz8bkMjAAQjdzdWdnZXN0SWRJbXBvcnQ2MWQyY2Q3OS0wMzQ5LTQwZTAtOTBmYS1jZGYwOGYwZDAyN2JfMjM2IroDCgtBQUFCaUZ0eDBqcxLhAgoLQUFBQmlGdHgwanMSC0FBQUJpRnR4MGpz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NjiIAQGaAQYIABAAGACwAQC4AQEYgIjPxuQyIICIz8bkMjAAQjdzdWdnZXN0SWRJbXBvcnQ2MWQyY2Q3OS0wMzQ5LTQwZTAtOTBmYS1jZGYwOGYwZDAyN2JfMzY4IroDCgtBQUFCaUZ0eDBrWRLhAgoLQUFBQmlGdHgwa1kSC0FBQUJpRnR4MGtZ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80ODOIAQGaAQYIABAAGACwAQC4AQEYoIbaxuQyIKCG2sbkMjAAQjdzdWdnZXN0SWRJbXBvcnQ2MWQyY2Q3OS0wMzQ5LTQwZTAtOTBmYS1jZGYwOGYwZDAyN2JfNDgzIrIDCgtBQUFCaUZ0eDBaOBLZAgoLQUFBQmlGdHgwWjgSC0FBQUJpRnR4MFo4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TcwiAEBmgEGCAAQABgAsAEAuAEBGICIz8bkMiCAiM/G5DIwAEI3c3VnZ2VzdElkSW1wb3J0NjFkMmNkNzktMDM0OS00MGUwLTkwZmEtY2RmMDhmMGQwMjdiXzE3MCK6AwoLQUFBQmlGdHgwaWsS4QIKC0FBQUJpRnR4MGlrEgtBQUFCaUZ0eDBpa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Q1MogBAZoBBggAEAAYALABALgBARightrG5DIgoIbaxuQyMABCN3N1Z2dlc3RJZEltcG9ydDYxZDJjZDc5LTAzNDktNDBlMC05MGZhLWNkZjA4ZjBkMDI3Yl80NTIisgMKC0FBQUJpRnR4MGswEtkCCgtBQUFCaUZ0eDBrMBILQUFBQmlGdHgwazA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TUziAEBmgEGCAAQABgAsAEAuAEBGICIz8bkMiCAiM/G5DIwAEI3c3VnZ2VzdElkSW1wb3J0NjFkMmNkNzktMDM0OS00MGUwLTkwZmEtY2RmMDhmMGQwMjdiXzE1MyK6AwoLQUFBQmlGdHgwaW8S4QIKC0FBQUJpRnR4MGlvEgtBQUFCaUZ0eDBpb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xOIgBAZoBBggAEAAYALABALgBARiAiM/G5DIggIjPxuQyMABCN3N1Z2dlc3RJZEltcG9ydDYxZDJjZDc5LTAzNDktNDBlMC05MGZhLWNkZjA4ZjBkMDI3Yl8yMTgisgMKC0FBQUJpRnR4MGlzEtkCCgtBQUFCaUZ0eDBpcxILQUFBQmlGdHgwaXM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QxiAEBmgEGCAAQABgAsAEAuAEBGICIz8bkMiCAiM/G5DIwAEI3c3VnZ2VzdElkSW1wb3J0NjFkMmNkNzktMDM0OS00MGUwLTkwZmEtY2RmMDhmMGQwMjdiXzM0MSKyAwoLQUFBQmlGdHgwbUUS2QIKC0FBQUJpRnR4MG1FEgtBQUFCaUZ0eDBtR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NzSIAQGaAQYIABAAGACwAQC4AQEYgIjPxuQyIICIz8bkMjAAQjdzdWdnZXN0SWRJbXBvcnQ2MWQyY2Q3OS0wMzQ5LTQwZTAtOTBmYS1jZGYwOGYwZDAyN2JfMzc0IrIDCgtBQUFCaUZ0eDBsZxLZAgoLQUFBQmlGdHgwbGcSC0FBQUJpRnR4MGxn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A3iAEBmgEGCAAQABgAsAEAuAEBGICIz8bkMiCAiM/G5DIwAEI3c3VnZ2VzdElkSW1wb3J0NjFkMmNkNzktMDM0OS00MGUwLTkwZmEtY2RmMDhmMGQwMjdiXzMwNyKyAwoLQUFBQmlGdHgwbHcS2QIKC0FBQUJpRnR4MGx3EgtBQUFCaUZ0eDBsd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ODKIAQGaAQYIABAAGACwAQC4AQEYgIjPxuQyIICIz8bkMjAAQjdzdWdnZXN0SWRJbXBvcnQ2MWQyY2Q3OS0wMzQ5LTQwZTAtOTBmYS1jZGYwOGYwZDAyN2JfMTgyIrIDCgtBQUFCaUZ0eDBtWRLZAgoLQUFBQmlGdHgwbVkSC0FBQUJpRnR4MG1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5MYgBAZoBBggAEAAYALABALgBARiAiM/G5DIggIjPxuQyMABCN3N1Z2dlc3RJZEltcG9ydDYxZDJjZDc5LTAzNDktNDBlMC05MGZhLWNkZjA4ZjBkMDI3Yl8zOTEiugMKC0FBQUJpRnR4MGxBEuECCgtBQUFCaUZ0eDBsQRILQUFBQmlGdHgwbEE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NzGIAQGaAQYIABAAGACwAQC4AQEYoIbaxuQyIKCG2sbkMjAAQjdzdWdnZXN0SWRJbXBvcnQ2MWQyY2Q3OS0wMzQ5LTQwZTAtOTBmYS1jZGYwOGYwZDAyN2JfMzcxIroDCgtBQUFCaUZ0eDBrYxLhAgoLQUFBQmlGdHgwa2MSC0FBQUJpRnR4MGtj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k4iAEBmgEGCAAQABgAsAEAuAEBGICIz8bkMiCAiM/G5DIwAEI3c3VnZ2VzdElkSW1wb3J0NjFkMmNkNzktMDM0OS00MGUwLTkwZmEtY2RmMDhmMGQwMjdiXzI5OCKyAwoLQUFBQmlGdHgwbTAS2QIKC0FBQUJpRnR4MG0wEgtBQUFCaUZ0eDBtM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NTmIAQGaAQYIABAAGACwAQC4AQEYgIjPxuQyIICIz8bkMjAAQjdzdWdnZXN0SWRJbXBvcnQ2MWQyY2Q3OS0wMzQ5LTQwZTAtOTBmYS1jZGYwOGYwZDAyN2JfMTU5IroDCgtBQUFCaUZ0eDBrbxLhAgoLQUFBQmlGdHgwa28SC0FBQUJpRnR4MGtv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A1iAEBmgEGCAAQABgAsAEAuAEBGKCG2sbkMiCghtrG5DIwAEI3c3VnZ2VzdElkSW1wb3J0NjFkMmNkNzktMDM0OS00MGUwLTkwZmEtY2RmMDhmMGQwMjdiXzIwNSKyAwoLQUFBQmlGdHgwbTQS2QIKC0FBQUJpRnR4MG00EgtBQUFCaUZ0eDBtN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MzeIAQGaAQYIABAAGACwAQC4AQEYgIjPxuQyIICIz8bkMjAAQjdzdWdnZXN0SWRJbXBvcnQ2MWQyY2Q3OS0wMzQ5LTQwZTAtOTBmYS1jZGYwOGYwZDAyN2JfMTM3IroDCgtBQUFCaUZ0eDBrdxLhAgoLQUFBQmlGdHgwa3cSC0FBQUJpRnR4MGt3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kyiAEBmgEGCAAQABgAsAEAuAEBGKCG2sbkMiCghtrG5DIwAEI3c3VnZ2VzdElkSW1wb3J0NjFkMmNkNzktMDM0OS00MGUwLTkwZmEtY2RmMDhmMGQwMjdiXzQ5MiKyAwoLQUFBQmlGdHgwbFkS2QIKC0FBQUJpRnR4MGxZEgtBQUFCaUZ0eDBsW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OTiIAQGaAQYIABAAGACwAQC4AQEYgIjPxuQyIICIz8bkMjAAQjdzdWdnZXN0SWRJbXBvcnQ2MWQyY2Q3OS0wMzQ5LTQwZTAtOTBmYS1jZGYwOGYwZDAyN2JfMTk4IrIDCgtBQUFCaUZ0eDBldxLZAgoLQUFBQmlGdHgwZXcSC0FBQUJpRnR4MGV3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yMogBAZoBBggAEAAYALABALgBARiAiM/G5DIggIjPxuQyMABCN3N1Z2dlc3RJZEltcG9ydDYxZDJjZDc5LTAzNDktNDBlMC05MGZhLWNkZjA4ZjBkMDI3Yl8xMjIiugMKC0FBQUJpRnR4MGZZEuECCgtBQUFCaUZ0eDBmWRILQUFBQmlGdHgwZlk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xODmIAQGaAQYIABAAGACwAQC4AQEYoIbaxuQyIKCG2sbkMjAAQjdzdWdnZXN0SWRJbXBvcnQ2MWQyY2Q3OS0wMzQ5LTQwZTAtOTBmYS1jZGYwOGYwZDAyN2JfMTg5IrIDCgtBQUFCaUZ0eDBmYxLZAgoLQUFBQmlGdHgwZmMSC0FBQUJpRnR4MGZj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4NIgBAZoBBggAEAAYALABALgBARiAiM/G5DIggIjPxuQyMABCN3N1Z2dlc3RJZEltcG9ydDYxZDJjZDc5LTAzNDktNDBlMC05MGZhLWNkZjA4ZjBkMDI3Yl80ODQiugMKC0FBQUJpRnR4MGdFEuECCgtBQUFCaUZ0eDBnRRILQUFBQmlGdHgwZ0U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NzCIAQGaAQYIABAAGACwAQC4AQEYoIbaxuQyIKCG2sbkMjAAQjdzdWdnZXN0SWRJbXBvcnQ2MWQyY2Q3OS0wMzQ5LTQwZTAtOTBmYS1jZGYwOGYwZDAyN2JfMjcwIrIDCgtBQUFCaUZ0eDBmZxLZAgoLQUFBQmlGdHgwZmcSC0FBQUJpRnR4MGZn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xNogBAZoBBggAEAAYALABALgBARiAiM/G5DIggIjPxuQyMABCN3N1Z2dlc3RJZEltcG9ydDYxZDJjZDc5LTAzNDktNDBlMC05MGZhLWNkZjA4ZjBkMDI3Yl8zMTYisgMKC0FBQUJpRnR4MGZrEtkCCgtBQUFCaUZ0eDBmaxILQUFBQmlGdHgwZms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MTCIAQGaAQYIABAAGACwAQC4AQEYgIjPxuQyIICIz8bkMjAAQjdzdWdnZXN0SWRJbXBvcnQ2MWQyY2Q3OS0wMzQ5LTQwZTAtOTBmYS1jZGYwOGYwZDAyN2JfMTEwIrIDCgtBQUFCaUZ0eDBmbxLZAgoLQUFBQmlGdHgwZm8SC0FBQUJpRnR4MGZv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yNYgBAZoBBggAEAAYALABALgBARiAiM/G5DIggIjPxuQyMABCN3N1Z2dlc3RJZEltcG9ydDYxZDJjZDc5LTAzNDktNDBlMC05MGZhLWNkZjA4ZjBkMDI3Yl80MjUiugMKC0FBQUJpRnR4MGdREuECCgtBQUFCaUZ0eDBnURILQUFBQmlGdHgwZ1E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xNDSIAQGaAQYIABAAGACwAQC4AQEYoIbaxuQyIKCG2sbkMjAAQjdzdWdnZXN0SWRJbXBvcnQ2MWQyY2Q3OS0wMzQ5LTQwZTAtOTBmYS1jZGYwOGYwZDAyN2JfMTQ0IrIDCgtBQUFCaUZ0eDBmOBLZAgoLQUFBQmlGdHgwZjgSC0FBQUJpRnR4MGY4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5NYgBAZoBBggAEAAYALABALgBARiAiM/G5DIggIjPxuQyMABCN3N1Z2dlc3RJZEltcG9ydDYxZDJjZDc5LTAzNDktNDBlMC05MGZhLWNkZjA4ZjBkMDI3Yl80OTUisgMKC0FBQUJpRnR4MGR3EtkCCgtBQUFCaUZ0eDBkdxILQUFBQmlGdHgwZHc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kziAEBmgEGCAAQABgAsAEAuAEBGICIz8bkMiCAiM/G5DIwAEI3c3VnZ2VzdElkSW1wb3J0NjFkMmNkNzktMDM0OS00MGUwLTkwZmEtY2RmMDhmMGQwMjdiXzQ5MyKyAwoLQUFBQmlGdHgwZVkS2QIKC0FBQUJpRnR4MGVZEgtBQUFCaUZ0eDBlW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Y3iAEBmgEGCAAQABgAsAEAuAEBGKCG2sbkMiCghtrG5DIwAEI3c3VnZ2VzdElkSW1wb3J0NjFkMmNkNzktMDM0OS00MGUwLTkwZmEtY2RmMDhmMGQwMjdiXzM2NyK6AwoLQUFBQmlGdHgwZWsS4QIKC0FBQUJpRnR4MGVrEgtBQUFCaUZ0eDBla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E2MYgBAZoBBggAEAAYALABALgBARightrG5DIgoIbaxuQyMABCN3N1Z2dlc3RJZEltcG9ydDYxZDJjZDc5LTAzNDktNDBlMC05MGZhLWNkZjA4ZjBkMDI3Yl8xNjEiugMKC0FBQUJpRnR4MGZNEuECCgtBQUFCaUZ0eDBmTRILQUFBQmlGdHgwZk0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kziAEBmgEGCAAQABgAsAEAuAEBGKCG2sbkMiCghtrG5DIwAEI3c3VnZ2VzdElkSW1wb3J0NjFkMmNkNzktMDM0OS00MGUwLTkwZmEtY2RmMDhmMGQwMjdiXzI5MyKyAwoLQUFBQmlGdHgwZlES2QIKC0FBQUJpRnR4MGZREgtBQUFCaUZ0eDBmU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MzeIAQGaAQYIABAAGACwAQC4AQEYgIjPxuQyIICIz8bkMjAAQjdzdWdnZXN0SWRJbXBvcnQ2MWQyY2Q3OS0wMzQ5LTQwZTAtOTBmYS1jZGYwOGYwZDAyN2JfNDM3IroDCgtBQUFCaUZ0eDBnNBLhAgoLQUFBQmlGdHgwZzQSC0FBQUJpRnR4MGc0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A3iAEBmgEGCAAQABgAsAEAuAEBGKCG2sbkMiCghtrG5DIwAEI3c3VnZ2VzdElkSW1wb3J0NjFkMmNkNzktMDM0OS00MGUwLTkwZmEtY2RmMDhmMGQwMjdiXzQwNyKyAwoLQUFBQmlGdHgwZXMS2QIKC0FBQUJpRnR4MGVzEgtBQUFCaUZ0eDBlc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NDWIAQGaAQYIABAAGACwAQC4AQEYgIjPxuQyIICIz8bkMjAAQjdzdWdnZXN0SWRJbXBvcnQ2MWQyY2Q3OS0wMzQ5LTQwZTAtOTBmYS1jZGYwOGYwZDAyN2JfMTQ1IroDCgtBQUFCaUZ0eDBmVRLhAgoLQUFBQmlGdHgwZlUSC0FBQUJpRnR4MGZV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E1iAEBmgEGCAAQABgAsAEAuAEBGKCG2sbkMiCghtrG5DIwAEI3c3VnZ2VzdElkSW1wb3J0NjFkMmNkNzktMDM0OS00MGUwLTkwZmEtY2RmMDhmMGQwMjdiXzMxNSKyAwoLQUFBQmlGdHgwZzgS2QIKC0FBQUJpRnR4MGc4EgtBQUFCaUZ0eDBnO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NzGIAQGaAQYIABAAGACwAQC4AQEYgIjPxuQyIICIz8bkMjAAQjdzdWdnZXN0SWRJbXBvcnQ2MWQyY2Q3OS0wMzQ5LTQwZTAtOTBmYS1jZGYwOGYwZDAyN2JfMjcxIrIDCgtBQUFCaUZ0eDBpQRLZAgoLQUFBQmlGdHgwaUESC0FBQUJpRnR4MGlB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zM4gBAZoBBggAEAAYALABALgBARiAiM/G5DIggIjPxuQyMABCN3N1Z2dlc3RJZEltcG9ydDYxZDJjZDc5LTAzNDktNDBlMC05MGZhLWNkZjA4ZjBkMDI3Yl8xMzMisgMKC0FBQUJpRnR4MGhjEtkCCgtBQUFCaUZ0eDBoYxILQUFBQmlGdHgwaGM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g4iAEBmgEGCAAQABgAsAEAuAEBGICIz8bkMiCAiM/G5DIwAEI3c3VnZ2VzdElkSW1wb3J0NjFkMmNkNzktMDM0OS00MGUwLTkwZmEtY2RmMDhmMGQwMjdiXzI4OCK6AwoLQUFBQmlGdHgwaGcS4QIKC0FBQUJpRnR4MGhnEgtBQUFCaUZ0eDBoZ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M2MYgBAZoBBggAEAAYALABALgBARightrG5DIgoIbaxuQyMABCN3N1Z2dlc3RJZEltcG9ydDYxZDJjZDc5LTAzNDktNDBlMC05MGZhLWNkZjA4ZjBkMDI3Yl8zNjEisgMKC0FBQUJpRnR4MGlJEtkCCgtBQUFCaUZ0eDBpSRILQUFBQmlGdHgwaUk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Tg2iAEBmgEGCAAQABgAsAEAuAEBGICIz8bkMiCAiM/G5DIwAEI3c3VnZ2VzdElkSW1wb3J0NjFkMmNkNzktMDM0OS00MGUwLTkwZmEtY2RmMDhmMGQwMjdiXzE4NiKyAwoLQUFBQmlGdHgwaGsS2QIKC0FBQUJpRnR4MGhrEgtBQUFCaUZ0eDBoa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NDWIAQGaAQYIABAAGACwAQC4AQEYgIjPxuQyIICIz8bkMjAAQjdzdWdnZXN0SWRJbXBvcnQ2MWQyY2Q3OS0wMzQ5LTQwZTAtOTBmYS1jZGYwOGYwZDAyN2JfMzQ1IroDCgtBQUFCaUZ0eDBqMBLhAgoLQUFBQmlGdHgwajASC0FBQUJpRnR4MGow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QziAEBmgEGCAAQABgAsAEAuAEBGKCG2sbkMiCghtrG5DIwAEI3c3VnZ2VzdElkSW1wb3J0NjFkMmNkNzktMDM0OS00MGUwLTkwZmEtY2RmMDhmMGQwMjdiXzQ0MyKyAwoLQUFBQmlGdHgwaVES2QIKC0FBQUJpRnR4MGlREgtBQUFCaUZ0eDBpU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NDSIAQGaAQYIABAAGACwAQC4AQEYgIjPxuQyIICIz8bkMjAAQjdzdWdnZXN0SWRJbXBvcnQ2MWQyY2Q3OS0wMzQ5LTQwZTAtOTBmYS1jZGYwOGYwZDAyN2JfNDQ0IrIDCgtBQUFCaUZ0eDBocxLZAgoLQUFBQmlGdHgwaHMSC0FBQUJpRnR4MGh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wMogBAZoBBggAEAAYALABALgBARiAiM/G5DIggIjPxuQyMABCN3N1Z2dlc3RJZEltcG9ydDYxZDJjZDc5LTAzNDktNDBlMC05MGZhLWNkZjA4ZjBkMDI3Yl80MDIiugMKC0FBQUJpRnR4MGlVEuECCgtBQUFCaUZ0eDBpVRILQUFBQmlGdHgwaVU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Q3MYgBAZoBBggAEAAYALABALgBARightrG5DIgoIbaxuQyMABCN3N1Z2dlc3RJZEltcG9ydDYxZDJjZDc5LTAzNDktNDBlMC05MGZhLWNkZjA4ZjBkMDI3Yl80NzEisgMKC0FBQUJpRnR4MGhFEtkCCgtBQUFCaUZ0eDBoRRILQUFBQmlGdHgwaEU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UwiAEBmgEGCAAQABgAsAEAuAEBGICIz8bkMiCAiM/G5DIwAEI3c3VnZ2VzdElkSW1wb3J0NjFkMmNkNzktMDM0OS00MGUwLTkwZmEtY2RmMDhmMGQwMjdiXzQ1MCKyAwoLQUFBQmlGdHgwaTAS2QIKC0FBQUJpRnR4MGkwEgtBQUFCaUZ0eDBpM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MTmIAQGaAQYIABAAGACwAQC4AQEYoIbaxuQyIKCG2sbkMjAAQjdzdWdnZXN0SWRJbXBvcnQ2MWQyY2Q3OS0wMzQ5LTQwZTAtOTBmYS1jZGYwOGYwZDAyN2JfMzE5IrIDCgtBQUFCaUZ0eDBncxLZAgoLQUFBQmlGdHgwZ3MSC0FBQUJpRnR4MGd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5NIgBAZoBBggAEAAYALABALgBARiAiM/G5DIggIjPxuQyMABCN3N1Z2dlc3RJZEltcG9ydDYxZDJjZDc5LTAzNDktNDBlMC05MGZhLWNkZjA4ZjBkMDI3Yl8yOTQiugMKC0FBQUJpRnR4MGk4EuECCgtBQUFCaUZ0eDBpOBILQUFBQmlGdHgwaTg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ODOIAQGaAQYIABAAGACwAQC4AQEYoIbaxuQyIKCG2sbkMjAAQjdzdWdnZXN0SWRJbXBvcnQ2MWQyY2Q3OS0wMzQ5LTQwZTAtOTBmYS1jZGYwOGYwZDAyN2JfMjgzIroDCgtBQUFCaUZ0eDBndxLhAgoLQUFBQmlGdHgwZ3cSC0FBQUJpRnR4MGd3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kwiAEBmgEGCAAQABgAsAEAuAEBGKCG2sbkMiCghtrG5DIwAEI3c3VnZ2VzdElkSW1wb3J0NjFkMmNkNzktMDM0OS00MGUwLTkwZmEtY2RmMDhmMGQwMjdiXzM5MCKyAwoLQUFBQmlGdHgwc0US2QIKC0FBQUJpRnR4MHNFEgtBQUFCaUZ0eDBzR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NjiIAQGaAQYIABAAGACwAQC4AQEYgIjPxuQyIICIz8bkMjAAQjdzdWdnZXN0SWRJbXBvcnQ2MWQyY2Q3OS0wMzQ5LTQwZTAtOTBmYS1jZGYwOGYwZDAyN2JfMjY4IrIDCgtBQUFCaUZ0eDBhcxLZAgoLQUFBQmlGdHgwYXMSC0FBQUJpRnR4MGF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zOIgBAZoBBggAEAAYALABALgBARiAiM/G5DIggIjPxuQyMABCN3N1Z2dlc3RJZEltcG9ydDYxZDJjZDc5LTAzNDktNDBlMC05MGZhLWNkZjA4ZjBkMDI3Yl8yMzgisgMKC0FBQUJpRnR4MGJVEtkCCgtBQUFCaUZ0eDBiVRILQUFBQmlGdHgwYlU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MziAEBmgEGCAAQABgAsAEAuAEBGICIz8bkMiCAiM/G5DIwAEI3c3VnZ2VzdElkSW1wb3J0NjFkMmNkNzktMDM0OS00MGUwLTkwZmEtY2RmMDhmMGQwMjdiXzMzMyKyAwoLQUFBQmlGdHgwcmcS2QIKC0FBQUJpRnR4MHJnEgtBQUFCaUZ0eDByZ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MTOIAQGaAQYIABAAGACwAQC4AQEYgIjPxuQyIICIz8bkMjAAQjdzdWdnZXN0SWRJbXBvcnQ2MWQyY2Q3OS0wMzQ5LTQwZTAtOTBmYS1jZGYwOGYwZDAyN2JfMTEzIrIDCgtBQUFCaUZ0eDBhdxLZAgoLQUFBQmlGdHgwYXcSC0FBQUJpRnR4MGF3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xNYgBAZoBBggAEAAYALABALgBARiAiM/G5DIggIjPxuQyMABCN3N1Z2dlc3RJZEltcG9ydDYxZDJjZDc5LTAzNDktNDBlMC05MGZhLWNkZjA4ZjBkMDI3Yl8yMTUiugMKC0FBQUJpRnR4MGJZEuECCgtBQUFCaUZ0eDBiWRILQUFBQmlGdHgwYlk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NDKIAQGaAQYIABAAGACwAQC4AQEYoIbaxuQyIKCG2sbkMjAAQjdzdWdnZXN0SWRJbXBvcnQ2MWQyY2Q3OS0wMzQ5LTQwZTAtOTBmYS1jZGYwOGYwZDAyN2JfMjQyIroDCgtBQUFCaUZ0eDByaxLhAgoLQUFBQmlGdHgwcmsSC0FBQUJpRnR4MHJr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UyiAEBmgEGCAAQABgAsAEAuAEBGKCG2sbkMiCghtrG5DIwAEI3c3VnZ2VzdElkSW1wb3J0NjFkMmNkNzktMDM0OS00MGUwLTkwZmEtY2RmMDhmMGQwMjdiXzE1MiKyAwoLQUFBQmlGdHgwcm8S2QIKC0FBQUJpRnR4MHJvEgtBQUFCaUZ0eDByb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MDmIAQGaAQYIABAAGACwAQC4AQEYgIjPxuQyIICIz8bkMjAAQjdzdWdnZXN0SWRJbXBvcnQ2MWQyY2Q3OS0wMzQ5LTQwZTAtOTBmYS1jZGYwOGYwZDAyN2JfMjA5IrIDCgtBQUFCaUZ0eDBzURLZAgoLQUFBQmlGdHgwc1ESC0FBQUJpRnR4MHN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3MogBAZoBBggAEAAYALABALgBARiAiM/G5DIggIjPxuQyMABCN3N1Z2dlc3RJZEltcG9ydDYxZDJjZDc5LTAzNDktNDBlMC05MGZhLWNkZjA4ZjBkMDI3Yl8xNzIisgMKC0FBQUJpRnR4MGNBEtkCCgtBQUFCaUZ0eDBjQRILQUFBQmlGdHgwY0E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4OIgBAZoBBggAEAAYALABALgBARiAiM/G5DIggIjPxuQyMABCN3N1Z2dlc3RJZEltcG9ydDYxZDJjZDc5LTAzNDktNDBlMC05MGZhLWNkZjA4ZjBkMDI3Yl80ODgiugMKC0FBQUJpRnR4MHNVEuECCgtBQUFCaUZ0eDBzVRILQUFBQmlGdHgwc1U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E4iAEBmgEGCAAQABgAsAEAuAEBGKCG2sbkMiCghtrG5DIwAEI3c3VnZ2VzdElkSW1wb3J0NjFkMmNkNzktMDM0OS00MGUwLTkwZmEtY2RmMDhmMGQwMjdiXzExOCKyAwoLQUFBQmlGdHgwYmcS2QIKC0FBQUJpRnR4MGJnEgtBQUFCaUZ0eDBiZ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MjGIAQGaAQYIABAAGACwAQC4AQEYgIjPxuQyIICIz8bkMjAAQjdzdWdnZXN0SWRJbXBvcnQ2MWQyY2Q3OS0wMzQ5LTQwZTAtOTBmYS1jZGYwOGYwZDAyN2JfNDIxIrIDCgtBQUFCaUZ0eDBzWRLZAgoLQUFBQmlGdHgwc1kSC0FBQUJpRnR4MHN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xMogBAZoBBggAEAAYALABALgBARiAiM/G5DIggIjPxuQyMABCN3N1Z2dlc3RJZEltcG9ydDYxZDJjZDc5LTAzNDktNDBlMC05MGZhLWNkZjA4ZjBkMDI3Yl8yMTIiugMKC0FBQUJpRnR4MGNJEuECCgtBQUFCaUZ0eDBjSRILQUFBQmlGdHgwY0k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xNDiIAQGaAQYIABAAGACwAQC4AQEYoIbaxuQyIKCG2sbkMjAAQjdzdWdnZXN0SWRJbXBvcnQ2MWQyY2Q3OS0wMzQ5LTQwZTAtOTBmYS1jZGYwOGYwZDAyN2JfMTQ4IrIDCgtBQUFCaUZ0eDBiaxLZAgoLQUFBQmlGdHgwYmsSC0FBQUJpRnR4MGJ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1NYgBAZoBBggAEAAYALABALgBARiAiM/G5DIggIjPxuQyMABCN3N1Z2dlc3RJZEltcG9ydDYxZDJjZDc5LTAzNDktNDBlMC05MGZhLWNkZjA4ZjBkMDI3Yl8yNTUisgMKC0FBQUJpRnR4MGJvEtkCCgtBQUFCaUZ0eDBibxILQUFBQmlGdHgwYm8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Q5iAEBmgEGCAAQABgAsAEAuAEBGICIz8bkMiCAiM/G5DIwAEI3c3VnZ2VzdElkSW1wb3J0NjFkMmNkNzktMDM0OS00MGUwLTkwZmEtY2RmMDhmMGQwMjdiXzI0OSKyAwoLQUFBQmlGdHgwY1ES2QIKC0FBQUJpRnR4MGNREgtBQUFCaUZ0eDBjU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QwiAEBmgEGCAAQABgAsAEAuAEBGKCG2sbkMiCghtrG5DIwAEI3c3VnZ2VzdElkSW1wb3J0NjFkMmNkNzktMDM0OS00MGUwLTkwZmEtY2RmMDhmMGQwMjdiXzQ0MCK6AwoLQUFBQmlGdHgwcWMS4QIKC0FBQUJpRnR4MHFjEgtBQUFCaUZ0eDBxY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M5OIgBAZoBBggAEAAYALABALgBARightrG5DIgoIbaxuQyMABCN3N1Z2dlc3RJZEltcG9ydDYxZDJjZDc5LTAzNDktNDBlMC05MGZhLWNkZjA4ZjBkMDI3Yl8zOTgisgMKC0FBQUJpRnR4MHJFEtkCCgtBQUFCaUZ0eDByRRILQUFBQmlGdHgwckU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U4iAEBmgEGCAAQABgAsAEAuAEBGICIz8bkMiCAiM/G5DIwAEI3c3VnZ2VzdElkSW1wb3J0NjFkMmNkNzktMDM0OS00MGUwLTkwZmEtY2RmMDhmMGQwMjdiXzQ1OCKyAwoLQUFBQmlGdHgwYVUS2QIKC0FBQUJpRnR4MGFVEgtBQUFCaUZ0eDBhV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NDGIAQGaAQYIABAAGACwAQC4AQEYgIjPxuQyIICIz8bkMjAAQjdzdWdnZXN0SWRJbXBvcnQ2MWQyY2Q3OS0wMzQ5LTQwZTAtOTBmYS1jZGYwOGYwZDAyN2JfMTQxIroDCgtBQUFCaUZ0eDBxZxLhAgoLQUFBQmlGdHgwcWcSC0FBQUJpRnR4MHFn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IwiAEBmgEGCAAQABgAsAEAuAEBGKCG2sbkMiCghtrG5DIwAEI3c3VnZ2VzdElkSW1wb3J0NjFkMmNkNzktMDM0OS00MGUwLTkwZmEtY2RmMDhmMGQwMjdiXzIyMCKyAwoLQUFBQmlGdHgwckkS2QIKC0FBQUJpRnR4MHJJEgtBQUFCaUZ0eDByS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MjmIAQGaAQYIABAAGACwAQC4AQEYgIjPxuQyIICIz8bkMjAAQjdzdWdnZXN0SWRJbXBvcnQ2MWQyY2Q3OS0wMzQ5LTQwZTAtOTBmYS1jZGYwOGYwZDAyN2JfNDI5IrIDCgtBQUFCaUZ0eDBxaxLZAgoLQUFBQmlGdHgwcWsSC0FBQUJpRnR4MHF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2NogBAZoBBggAEAAYALABALgBARiAiM/G5DIggIjPxuQyMABCN3N1Z2dlc3RJZEltcG9ydDYxZDJjZDc5LTAzNDktNDBlMC05MGZhLWNkZjA4ZjBkMDI3Yl8xNjYiugMKC0FBQUJpRnR4MHJNEuECCgtBQUFCaUZ0eDByTRILQUFBQmlGdHgwck0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MzaIAQGaAQYIABAAGACwAQC4AQEYoIbaxuQyIKCG2sbkMjAAQjdzdWdnZXN0SWRJbXBvcnQ2MWQyY2Q3OS0wMzQ5LTQwZTAtOTBmYS1jZGYwOGYwZDAyN2JfMzM2IrIDCgtBQUFCaUZ0eDBxbxLZAgoLQUFBQmlGdHgwcW8SC0FBQUJpRnR4MHFv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AyiAEBmgEGCAAQABgAsAEAuAEBGKCG2sbkMiCghtrG5DIwAEI3c3VnZ2VzdElkSW1wb3J0NjFkMmNkNzktMDM0OS00MGUwLTkwZmEtY2RmMDhmMGQwMjdiXzIwMiKyAwoLQUFBQmlGdHgwcXMS2QIKC0FBQUJpRnR4MHFzEgtBQUFCaUZ0eDBxc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NDGIAQGaAQYIABAAGACwAQC4AQEYgIjPxuQyIICIz8bkMjAAQjdzdWdnZXN0SWRJbXBvcnQ2MWQyY2Q3OS0wMzQ5LTQwZTAtOTBmYS1jZGYwOGYwZDAyN2JfNDQxIrIDCgtBQUFCaUZ0eDBiRRLZAgoLQUFBQmlGdHgwYkUSC0FBQUJpRnR4MGJF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I1iAEBmgEGCAAQABgAsAEAuAEBGKCG2sbkMiCghtrG5DIwAEI3c3VnZ2VzdElkSW1wb3J0NjFkMmNkNzktMDM0OS00MGUwLTkwZmEtY2RmMDhmMGQwMjdiXzIyNSKyAwoLQUFBQmlGdHgwYzAS2QIKC0FBQUJpRnR4MGMwEgtBQUFCaUZ0eDBjM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1MIgBAZoBBggAEAAYALABALgBARiAiM/G5DIggIjPxuQyMABCN3N1Z2dlc3RJZEltcG9ydDYxZDJjZDc5LTAzNDktNDBlMC05MGZhLWNkZjA4ZjBkMDI3Yl8zNTAiugMKC0FBQUJpRnR4MGM0EuECCgtBQUFCaUZ0eDBjNBILQUFBQmlGdHgwYzQ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NTeIAQGaAQYIABAAGACwAQC4AQEYoIbaxuQyIKCG2sbkMjAAQjdzdWdnZXN0SWRJbXBvcnQ2MWQyY2Q3OS0wMzQ5LTQwZTAtOTBmYS1jZGYwOGYwZDAyN2JfMzU3IrIDCgtBQUFCaUZ0eDBlOBLZAgoLQUFBQmlGdHgwZTgSC0FBQUJpRnR4MGU4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xNogBAZoBBggAEAAYALABALgBARiAiM/G5DIggIjPxuQyMABCN3N1Z2dlc3RJZEltcG9ydDYxZDJjZDc5LTAzNDktNDBlMC05MGZhLWNkZjA4ZjBkMDI3Yl8xMTYisgMKC0FBQUJpRnR4MGN3EtkCCgtBQUFCaUZ0eDBjdxILQUFBQmlGdHgwY3c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g1iAEBmgEGCAAQABgAsAEAuAEBGKCG2sbkMiCghtrG5DIwAEI3c3VnZ2VzdElkSW1wb3J0NjFkMmNkNzktMDM0OS00MGUwLTkwZmEtY2RmMDhmMGQwMjdiXzM4NSKyAwoLQUFBQmlGdHgwZGcS2QIKC0FBQUJpRnR4MGRnEgtBQUFCaUZ0eDBkZ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OTCIAQGaAQYIABAAGACwAQC4AQEYgIjPxuQyIICIz8bkMjAAQjdzdWdnZXN0SWRJbXBvcnQ2MWQyY2Q3OS0wMzQ5LTQwZTAtOTBmYS1jZGYwOGYwZDAyN2JfMTkwIrIDCgtBQUFCaUZ0eDBlSRLZAgoLQUFBQmlGdHgwZUkSC0FBQUJpRnR4MGVJ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yOIgBAZoBBggAEAAYALABALgBARiAiM/G5DIggIjPxuQyMABCN3N1Z2dlc3RJZEltcG9ydDYxZDJjZDc5LTAzNDktNDBlMC05MGZhLWNkZjA4ZjBkMDI3Yl8xMjgiugMKC0FBQUJpRnR4MGRrEuECCgtBQUFCaUZ0eDBkaxILQUFBQmlGdHgwZGs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OTeIAQGaAQYIABAAGACwAQC4AQEYoIbaxuQyIKCG2sbkMjAAQjdzdWdnZXN0SWRJbXBvcnQ2MWQyY2Q3OS0wMzQ5LTQwZTAtOTBmYS1jZGYwOGYwZDAyN2JfMjk3IroDCgtBQUFCaUZ0eDBmMBLhAgoLQUFBQmlGdHgwZjASC0FBQUJpRnR4MGYw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Q5iAEBmgEGCAAQABgAsAEAuAEBGKCG2sbkMiCghtrG5DIwAEI3c3VnZ2VzdElkSW1wb3J0NjFkMmNkNzktMDM0OS00MGUwLTkwZmEtY2RmMDhmMGQwMjdiXzM0OSKyAwoLQUFBQmlGdHgwZG8S2QIKC0FBQUJpRnR4MGRvEgtBQUFCaUZ0eDBkb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MDSIAQGaAQYIABAAGACwAQC4AQEYgIjPxuQyIICIz8bkMjAAQjdzdWdnZXN0SWRJbXBvcnQ2MWQyY2Q3OS0wMzQ5LTQwZTAtOTBmYS1jZGYwOGYwZDAyN2JfMzA0IrIDCgtBQUFCaUZ0eDBkcxLZAgoLQUFBQmlGdHgwZHMSC0FBQUJpRnR4MGR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3NogBAZoBBggAEAAYALABALgBARiAiM/G5DIggIjPxuQyMABCN3N1Z2dlc3RJZEltcG9ydDYxZDJjZDc5LTAzNDktNDBlMC05MGZhLWNkZjA4ZjBkMDI3Yl80NzYiugMKC0FBQUJpRnR4MGVVEuECCgtBQUFCaUZ0eDBlVRILQUFBQmlGdHgwZVU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UxiAEBmgEGCAAQABgAsAEAuAEBGKCG2sbkMiCghtrG5DIwAEI3c3VnZ2VzdElkSW1wb3J0NjFkMmNkNzktMDM0OS00MGUwLTkwZmEtY2RmMDhmMGQwMjdiXzI1MSKyAwoLQUFBQmlGdHgwY1kS2QIKC0FBQUJpRnR4MGNZEgtBQUFCaUZ0eDBjW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ODiIAQGaAQYIABAAGACwAQC4AQEYgIjPxuQyIICIz8bkMjAAQjdzdWdnZXN0SWRJbXBvcnQ2MWQyY2Q3OS0wMzQ5LTQwZTAtOTBmYS1jZGYwOGYwZDAyN2JfMzg4IrIDCgtBQUFCaUZ0eDBzaxLZAgoLQUFBQmlGdHgwc2sSC0FBQUJpRnR4MHN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U2iAEBmgEGCAAQABgAsAEAuAEBGKCG2sbkMiCghtrG5DIwAEI3c3VnZ2VzdElkSW1wb3J0NjFkMmNkNzktMDM0OS00MGUwLTkwZmEtY2RmMDhmMGQwMjdiXzQ1NiK6AwoLQUFBQmlGdHgwY2sS4QIKC0FBQUJpRnR4MGNrEgtBQUFCaUZ0eDBja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E1NYgBAZoBBggAEAAYALABALgBARightrG5DIgoIbaxuQyMABCN3N1Z2dlc3RJZEltcG9ydDYxZDJjZDc5LTAzNDktNDBlMC05MGZhLWNkZjA4ZjBkMDI3Yl8xNTUisgMKC0FBQUJpRnR4MGNvEtkCCgtBQUFCaUZ0eDBjbxILQUFBQmlGdHgwY28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TU2iAEBmgEGCAAQABgAsAEAuAEBGICIz8bkMiCAiM/G5DIwAEI3c3VnZ2VzdElkSW1wb3J0NjFkMmNkNzktMDM0OS00MGUwLTkwZmEtY2RmMDhmMGQwMjdiXzE1NiKyAwoLQUFBQmlGdHgwZFES2QIKC0FBQUJpRnR4MGRREgtBQUFCaUZ0eDBkU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MTCIAQGaAQYIABAAGACwAQC4AQEYgIjPxuQyIICIz8bkMjAAQjdzdWdnZXN0SWRJbXBvcnQ2MWQyY2Q3OS0wMzQ5LTQwZTAtOTBmYS1jZGYwOGYwZDAyN2JfMzEwIroDCgtBQUFCaUZ0eDBlNBLhAgoLQUFBQmlGdHgwZTQSC0FBQUJpRnR4MGU0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g3iAEBmgEGCAAQABgAsAEAuAEBGKCG2sbkMiCghtrG5DIwAEI3c3VnZ2VzdElkSW1wb3J0NjFkMmNkNzktMDM0OS00MGUwLTkwZmEtY2RmMDhmMGQwMjdiXzI4NyKyAwoLQUFBQmlGdHgwY3MS2QIKC0FBQUJpRnR4MGNzEgtBQUFCaUZ0eDBjc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NjGIAQGaAQYIABAAGACwAQC4AQEYgIjPxuQyIICIz8bkMjAAQjdzdWdnZXN0SWRJbXBvcnQ2MWQyY2Q3OS0wMzQ5LTQwZTAtOTBmYS1jZGYwOGYwZDAyN2JfMjYxIrIDCgtBQUFCaUZ0eDBkVRLZAgoLQUFBQmlGdHgwZFUSC0FBQUJpRnR4MGRV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37</Pages>
  <Words>5959</Words>
  <Characters>33972</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Amanda P</dc:creator>
  <cp:lastModifiedBy>Amanda Pang</cp:lastModifiedBy>
  <cp:revision>51</cp:revision>
  <dcterms:created xsi:type="dcterms:W3CDTF">2025-04-18T21:45:00Z</dcterms:created>
  <dcterms:modified xsi:type="dcterms:W3CDTF">2025-04-18T21:53:00Z</dcterms:modified>
</cp:coreProperties>
</file>